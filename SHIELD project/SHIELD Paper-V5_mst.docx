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DEF664" w14:textId="77777777" w:rsidR="00110110" w:rsidRPr="00110110" w:rsidRDefault="00110110" w:rsidP="00110110">
      <w:pPr>
        <w:pBdr>
          <w:bottom w:val="single" w:sz="6" w:space="1" w:color="000000"/>
        </w:pBdr>
        <w:spacing w:after="120"/>
        <w:jc w:val="center"/>
        <w:rPr>
          <w:rFonts w:ascii="Times New Roman" w:eastAsia="Times New Roman" w:hAnsi="Times New Roman" w:cs="Times New Roman"/>
          <w:b/>
          <w:sz w:val="24"/>
          <w:szCs w:val="24"/>
        </w:rPr>
      </w:pPr>
      <w:r w:rsidRPr="00110110">
        <w:rPr>
          <w:rFonts w:ascii="Times New Roman" w:eastAsia="Times New Roman" w:hAnsi="Times New Roman" w:cs="Times New Roman"/>
          <w:b/>
          <w:sz w:val="24"/>
          <w:szCs w:val="24"/>
        </w:rPr>
        <w:t>The Role of SHIELD Test Centers in Reducing COVID-19 ICU Admissions in Disadvantaged Communities</w:t>
      </w:r>
    </w:p>
    <w:p w14:paraId="00000002"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3"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4" w14:textId="77777777" w:rsidR="00743DF7" w:rsidRDefault="00000000">
      <w:pPr>
        <w:pBdr>
          <w:bottom w:val="single" w:sz="6" w:space="1" w:color="000000"/>
        </w:pBdr>
        <w:spacing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Abstract</w:t>
      </w:r>
    </w:p>
    <w:p w14:paraId="00000005" w14:textId="18786E14" w:rsidR="00743DF7" w:rsidRDefault="00000000">
      <w:pPr>
        <w:spacing w:after="120" w:line="360" w:lineRule="auto"/>
        <w:jc w:val="both"/>
        <w:rPr>
          <w:rFonts w:ascii="Times New Roman" w:eastAsia="Times New Roman" w:hAnsi="Times New Roman" w:cs="Times New Roman"/>
          <w:sz w:val="20"/>
          <w:szCs w:val="20"/>
        </w:rPr>
      </w:pPr>
      <w:commentRangeStart w:id="0"/>
      <w:r>
        <w:rPr>
          <w:rFonts w:ascii="Times New Roman" w:eastAsia="Times New Roman" w:hAnsi="Times New Roman" w:cs="Times New Roman"/>
          <w:sz w:val="20"/>
          <w:szCs w:val="20"/>
        </w:rPr>
        <w:t xml:space="preserve">This </w:t>
      </w:r>
      <w:commentRangeEnd w:id="0"/>
      <w:r w:rsidR="005220A4">
        <w:rPr>
          <w:rStyle w:val="CommentReference"/>
        </w:rPr>
        <w:commentReference w:id="0"/>
      </w:r>
      <w:r>
        <w:rPr>
          <w:rFonts w:ascii="Times New Roman" w:eastAsia="Times New Roman" w:hAnsi="Times New Roman" w:cs="Times New Roman"/>
          <w:sz w:val="20"/>
          <w:szCs w:val="20"/>
        </w:rPr>
        <w:t xml:space="preserve">study underscores the pivotal role of the SHIELD testing program in managing the COVID-19 pandemic, particularly through the concept of the “effective number” of test centers, those actively serving their communities. While the overall number of SHIELD test centers increased during major pandemic waves, </w:t>
      </w:r>
      <w:sdt>
        <w:sdtPr>
          <w:tag w:val="goog_rdk_2"/>
          <w:id w:val="-989170286"/>
        </w:sdtPr>
        <w:sdtContent>
          <w:ins w:id="1" w:author="Sina Ansari" w:date="2024-08-16T03:08:00Z">
            <w:r>
              <w:rPr>
                <w:rFonts w:ascii="Times New Roman" w:eastAsia="Times New Roman" w:hAnsi="Times New Roman" w:cs="Times New Roman"/>
                <w:sz w:val="20"/>
                <w:szCs w:val="20"/>
              </w:rPr>
              <w:t xml:space="preserve">the proportion of these centers effectively serving their respective zip codes </w:t>
            </w:r>
          </w:ins>
        </w:sdtContent>
      </w:sdt>
      <w:sdt>
        <w:sdtPr>
          <w:tag w:val="goog_rdk_3"/>
          <w:id w:val="-1093093049"/>
        </w:sdtPr>
        <w:sdtContent>
          <w:del w:id="2" w:author="Sina Ansari" w:date="2024-08-16T03:08:00Z">
            <w:r>
              <w:rPr>
                <w:rFonts w:ascii="Times New Roman" w:eastAsia="Times New Roman" w:hAnsi="Times New Roman" w:cs="Times New Roman"/>
                <w:sz w:val="20"/>
                <w:szCs w:val="20"/>
              </w:rPr>
              <w:delText xml:space="preserve">it was the proportion of these centers effectively serving their respective zip codes that </w:delText>
            </w:r>
          </w:del>
        </w:sdtContent>
      </w:sdt>
      <w:r>
        <w:rPr>
          <w:rFonts w:ascii="Times New Roman" w:eastAsia="Times New Roman" w:hAnsi="Times New Roman" w:cs="Times New Roman"/>
          <w:sz w:val="20"/>
          <w:szCs w:val="20"/>
        </w:rPr>
        <w:t xml:space="preserve">significantly impacted the reduction of </w:t>
      </w:r>
      <w:sdt>
        <w:sdtPr>
          <w:tag w:val="goog_rdk_4"/>
          <w:id w:val="850002636"/>
        </w:sdtPr>
        <w:sdtContent>
          <w:ins w:id="3" w:author="Sina Ansari" w:date="2024-08-16T03:09:00Z">
            <w:r>
              <w:rPr>
                <w:rFonts w:ascii="Times New Roman" w:eastAsia="Times New Roman" w:hAnsi="Times New Roman" w:cs="Times New Roman"/>
                <w:sz w:val="20"/>
                <w:szCs w:val="20"/>
              </w:rPr>
              <w:t>COVID-19</w:t>
            </w:r>
          </w:ins>
        </w:sdtContent>
      </w:sdt>
      <w:sdt>
        <w:sdtPr>
          <w:tag w:val="goog_rdk_5"/>
          <w:id w:val="-1985067452"/>
        </w:sdtPr>
        <w:sdtContent>
          <w:del w:id="4" w:author="Sina Ansari" w:date="2024-08-16T03:09: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During the Alpha and Delta waves, the mere presence of SHIELD test centers did not markedly lower </w:t>
      </w:r>
      <w:sdt>
        <w:sdtPr>
          <w:tag w:val="goog_rdk_6"/>
          <w:id w:val="-174275295"/>
        </w:sdtPr>
        <w:sdtContent>
          <w:ins w:id="5" w:author="Sina Ansari" w:date="2024-08-16T03:09:00Z">
            <w:r>
              <w:rPr>
                <w:rFonts w:ascii="Times New Roman" w:eastAsia="Times New Roman" w:hAnsi="Times New Roman" w:cs="Times New Roman"/>
                <w:sz w:val="20"/>
                <w:szCs w:val="20"/>
              </w:rPr>
              <w:t>COVID-19</w:t>
            </w:r>
          </w:ins>
        </w:sdtContent>
      </w:sdt>
      <w:sdt>
        <w:sdtPr>
          <w:tag w:val="goog_rdk_7"/>
          <w:id w:val="-689993353"/>
        </w:sdtPr>
        <w:sdtContent>
          <w:del w:id="6" w:author="Sina Ansari" w:date="2024-08-16T03:09: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However, during the Omicron wave, a higher proportion of effectively serving centers, especially in more disadvantaged areas, was associated with a statistically significant reduction in </w:t>
      </w:r>
      <w:sdt>
        <w:sdtPr>
          <w:tag w:val="goog_rdk_8"/>
          <w:id w:val="57450567"/>
        </w:sdtPr>
        <w:sdtContent>
          <w:ins w:id="7" w:author="Sina Ansari" w:date="2024-08-16T03:09:00Z">
            <w:r>
              <w:rPr>
                <w:rFonts w:ascii="Times New Roman" w:eastAsia="Times New Roman" w:hAnsi="Times New Roman" w:cs="Times New Roman"/>
                <w:sz w:val="20"/>
                <w:szCs w:val="20"/>
              </w:rPr>
              <w:t>COVID-19</w:t>
            </w:r>
          </w:ins>
        </w:sdtContent>
      </w:sdt>
      <w:sdt>
        <w:sdtPr>
          <w:tag w:val="goog_rdk_9"/>
          <w:id w:val="744454901"/>
        </w:sdtPr>
        <w:sdtContent>
          <w:del w:id="8" w:author="Sina Ansari" w:date="2024-08-16T03:09: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w:t>
      </w:r>
      <w:sdt>
        <w:sdtPr>
          <w:tag w:val="goog_rdk_10"/>
          <w:id w:val="1727107856"/>
        </w:sdtPr>
        <w:sdtContent>
          <w:ins w:id="9" w:author="Sina Ansari" w:date="2024-08-16T03:09:00Z">
            <w:r>
              <w:rPr>
                <w:rFonts w:ascii="Times New Roman" w:eastAsia="Times New Roman" w:hAnsi="Times New Roman" w:cs="Times New Roman"/>
                <w:sz w:val="20"/>
                <w:szCs w:val="20"/>
              </w:rPr>
              <w:t>The lag</w:t>
            </w:r>
          </w:ins>
        </w:sdtContent>
      </w:sdt>
      <w:sdt>
        <w:sdtPr>
          <w:tag w:val="goog_rdk_11"/>
          <w:id w:val="1047957174"/>
        </w:sdtPr>
        <w:sdtContent>
          <w:del w:id="10" w:author="Sina Ansari" w:date="2024-08-16T03:09:00Z">
            <w:r>
              <w:rPr>
                <w:rFonts w:ascii="Times New Roman" w:eastAsia="Times New Roman" w:hAnsi="Times New Roman" w:cs="Times New Roman"/>
                <w:sz w:val="20"/>
                <w:szCs w:val="20"/>
              </w:rPr>
              <w:delText>Lag</w:delText>
            </w:r>
          </w:del>
        </w:sdtContent>
      </w:sdt>
      <w:r>
        <w:rPr>
          <w:rFonts w:ascii="Times New Roman" w:eastAsia="Times New Roman" w:hAnsi="Times New Roman" w:cs="Times New Roman"/>
          <w:sz w:val="20"/>
          <w:szCs w:val="20"/>
        </w:rPr>
        <w:t xml:space="preserve"> analysis further revealed that increases in the effective number of SHIELD test centers led to sustained decreases in </w:t>
      </w:r>
      <w:sdt>
        <w:sdtPr>
          <w:tag w:val="goog_rdk_12"/>
          <w:id w:val="1139073898"/>
        </w:sdtPr>
        <w:sdtContent>
          <w:ins w:id="11" w:author="Sina Ansari" w:date="2024-08-16T03:09:00Z">
            <w:r>
              <w:rPr>
                <w:rFonts w:ascii="Times New Roman" w:eastAsia="Times New Roman" w:hAnsi="Times New Roman" w:cs="Times New Roman"/>
                <w:sz w:val="20"/>
                <w:szCs w:val="20"/>
              </w:rPr>
              <w:t>COVID-19</w:t>
            </w:r>
          </w:ins>
        </w:sdtContent>
      </w:sdt>
      <w:sdt>
        <w:sdtPr>
          <w:tag w:val="goog_rdk_13"/>
          <w:id w:val="-751128363"/>
        </w:sdtPr>
        <w:sdtContent>
          <w:del w:id="12" w:author="Sina Ansari" w:date="2024-08-16T03:09: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over time, particularly in socioeconomically disadvantaged communities. These findings highlight the necessity of </w:t>
      </w:r>
      <w:sdt>
        <w:sdtPr>
          <w:tag w:val="goog_rdk_14"/>
          <w:id w:val="1218251537"/>
        </w:sdtPr>
        <w:sdtContent>
          <w:ins w:id="13" w:author="Sina Ansari" w:date="2024-08-16T03:09:00Z">
            <w:r>
              <w:rPr>
                <w:rFonts w:ascii="Times New Roman" w:eastAsia="Times New Roman" w:hAnsi="Times New Roman" w:cs="Times New Roman"/>
                <w:sz w:val="20"/>
                <w:szCs w:val="20"/>
              </w:rPr>
              <w:t>maintaining the number of testing centers and</w:t>
            </w:r>
          </w:ins>
        </w:sdtContent>
      </w:sdt>
      <w:sdt>
        <w:sdtPr>
          <w:tag w:val="goog_rdk_15"/>
          <w:id w:val="-1006433596"/>
        </w:sdtPr>
        <w:sdtContent>
          <w:del w:id="14" w:author="Sina Ansari" w:date="2024-08-16T03:09:00Z">
            <w:r>
              <w:rPr>
                <w:rFonts w:ascii="Times New Roman" w:eastAsia="Times New Roman" w:hAnsi="Times New Roman" w:cs="Times New Roman"/>
                <w:sz w:val="20"/>
                <w:szCs w:val="20"/>
              </w:rPr>
              <w:delText>not only maintaining the number of testing centers but also</w:delText>
            </w:r>
          </w:del>
        </w:sdtContent>
      </w:sdt>
      <w:r>
        <w:rPr>
          <w:rFonts w:ascii="Times New Roman" w:eastAsia="Times New Roman" w:hAnsi="Times New Roman" w:cs="Times New Roman"/>
          <w:sz w:val="20"/>
          <w:szCs w:val="20"/>
        </w:rPr>
        <w:t xml:space="preserve"> ensuring their strategic deployment and efficient operation to meet the evolving demands of the pandemic. The success of the SHIELD program hinged on the effective placement of centers in areas most in need, which is vital for controlling the virus’s spread and reducing severe outcomes. This study provides insight for public health officials to make more informed decisions in mitigating the outcome of future pandemics.</w:t>
      </w:r>
    </w:p>
    <w:p w14:paraId="00000006" w14:textId="77777777" w:rsidR="00743DF7" w:rsidRDefault="00743DF7">
      <w:pPr>
        <w:spacing w:after="120" w:line="360" w:lineRule="auto"/>
        <w:jc w:val="both"/>
        <w:rPr>
          <w:rFonts w:ascii="Times New Roman" w:eastAsia="Times New Roman" w:hAnsi="Times New Roman" w:cs="Times New Roman"/>
          <w:sz w:val="20"/>
          <w:szCs w:val="20"/>
        </w:rPr>
      </w:pPr>
    </w:p>
    <w:p w14:paraId="00000007"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8"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9"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A"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B"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C"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D"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E"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0F"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10"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11"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71268AC2" w14:textId="77777777" w:rsidR="00110110" w:rsidRDefault="00110110">
      <w:pPr>
        <w:pBdr>
          <w:bottom w:val="single" w:sz="6" w:space="1" w:color="000000"/>
        </w:pBdr>
        <w:spacing w:after="120"/>
        <w:rPr>
          <w:rFonts w:ascii="Times New Roman" w:eastAsia="Times New Roman" w:hAnsi="Times New Roman" w:cs="Times New Roman"/>
          <w:b/>
          <w:sz w:val="20"/>
          <w:szCs w:val="20"/>
        </w:rPr>
      </w:pPr>
    </w:p>
    <w:p w14:paraId="00000012"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13"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14" w14:textId="77777777" w:rsidR="00743DF7" w:rsidRDefault="00743DF7">
      <w:pPr>
        <w:pBdr>
          <w:bottom w:val="single" w:sz="6" w:space="1" w:color="000000"/>
        </w:pBdr>
        <w:spacing w:after="120"/>
        <w:rPr>
          <w:rFonts w:ascii="Times New Roman" w:eastAsia="Times New Roman" w:hAnsi="Times New Roman" w:cs="Times New Roman"/>
          <w:b/>
          <w:sz w:val="20"/>
          <w:szCs w:val="20"/>
        </w:rPr>
      </w:pPr>
    </w:p>
    <w:p w14:paraId="00000015" w14:textId="77777777" w:rsidR="00743DF7" w:rsidRDefault="00000000">
      <w:pPr>
        <w:pBdr>
          <w:bottom w:val="single" w:sz="6" w:space="1" w:color="000000"/>
        </w:pBdr>
        <w:spacing w:after="120"/>
        <w:rPr>
          <w:rFonts w:ascii="Times New Roman" w:eastAsia="Times New Roman" w:hAnsi="Times New Roman" w:cs="Times New Roman"/>
          <w:b/>
          <w:sz w:val="20"/>
          <w:szCs w:val="20"/>
        </w:rPr>
      </w:pPr>
      <w:sdt>
        <w:sdtPr>
          <w:tag w:val="goog_rdk_16"/>
          <w:id w:val="1396707920"/>
        </w:sdtPr>
        <w:sdtContent>
          <w:commentRangeStart w:id="15"/>
        </w:sdtContent>
      </w:sdt>
      <w:r>
        <w:rPr>
          <w:rFonts w:ascii="Times New Roman" w:eastAsia="Times New Roman" w:hAnsi="Times New Roman" w:cs="Times New Roman"/>
          <w:b/>
          <w:sz w:val="20"/>
          <w:szCs w:val="20"/>
        </w:rPr>
        <w:t>Background</w:t>
      </w:r>
      <w:commentRangeEnd w:id="15"/>
      <w:r>
        <w:commentReference w:id="15"/>
      </w:r>
    </w:p>
    <w:p w14:paraId="67254D28" w14:textId="702AD258" w:rsidR="00EC2510" w:rsidDel="00316015" w:rsidRDefault="00090BBB" w:rsidP="00FE2571">
      <w:pPr>
        <w:spacing w:after="0" w:line="360" w:lineRule="auto"/>
        <w:jc w:val="both"/>
        <w:rPr>
          <w:del w:id="16" w:author="Tootooni, Mohammad Samie" w:date="2024-09-04T11:25:00Z" w16du:dateUtc="2024-09-04T16:25:00Z"/>
          <w:rFonts w:ascii="Times New Roman" w:eastAsia="Times New Roman" w:hAnsi="Times New Roman" w:cs="Times New Roman"/>
          <w:color w:val="000000"/>
          <w:sz w:val="20"/>
          <w:szCs w:val="20"/>
        </w:rPr>
      </w:pPr>
      <w:ins w:id="17" w:author="Tootooni, Mohammad Samie" w:date="2024-09-04T11:24:00Z">
        <w:r w:rsidRPr="00090BBB">
          <w:rPr>
            <w:rFonts w:ascii="Times New Roman" w:eastAsia="Times New Roman" w:hAnsi="Times New Roman" w:cs="Times New Roman"/>
            <w:sz w:val="20"/>
            <w:szCs w:val="20"/>
          </w:rPr>
          <w:t>The COVID-19 pandemic demonstrated a wide range of severity, from mild to critical cases, resulting in over 7 million deaths globally and frequent ICU admissions, with nearly one-third of hospitalized adults requiring intensive care.</w:t>
        </w:r>
      </w:ins>
      <w:ins w:id="18" w:author="Tootooni, Mohammad Samie" w:date="2024-09-04T11:20:00Z" w16du:dateUtc="2024-09-04T16:20:00Z">
        <w:r w:rsidR="004258FD">
          <w:rPr>
            <w:rFonts w:ascii="Times New Roman" w:eastAsia="Times New Roman" w:hAnsi="Times New Roman" w:cs="Times New Roman"/>
            <w:sz w:val="20"/>
            <w:szCs w:val="20"/>
          </w:rPr>
          <w:t xml:space="preserve"> </w:t>
        </w:r>
      </w:ins>
      <w:del w:id="19" w:author="Tootooni, Mohammad Samie" w:date="2024-09-04T11:20:00Z" w16du:dateUtc="2024-09-04T16:20:00Z">
        <w:r w:rsidR="00D76CC7" w:rsidRPr="00D76CC7" w:rsidDel="004258FD">
          <w:rPr>
            <w:rFonts w:ascii="Times New Roman" w:eastAsia="Times New Roman" w:hAnsi="Times New Roman" w:cs="Times New Roman"/>
            <w:sz w:val="20"/>
            <w:szCs w:val="20"/>
          </w:rPr>
          <w:delText>COVID-19 is a highly variable disease, with symptoms ranging from asymptomatic cases to mild, severe, or critical illness, and it can result in death in 1-2% of patients</w:delText>
        </w:r>
        <w:r w:rsidR="00D76CC7" w:rsidDel="004258FD">
          <w:rPr>
            <w:rFonts w:ascii="Times New Roman" w:eastAsia="Times New Roman" w:hAnsi="Times New Roman" w:cs="Times New Roman"/>
            <w:sz w:val="20"/>
            <w:szCs w:val="20"/>
          </w:rPr>
          <w:delText xml:space="preserve"> </w:delText>
        </w:r>
      </w:del>
      <w:sdt>
        <w:sdtPr>
          <w:rPr>
            <w:rFonts w:ascii="Times New Roman" w:eastAsia="Times New Roman" w:hAnsi="Times New Roman" w:cs="Times New Roman"/>
            <w:color w:val="000000"/>
            <w:sz w:val="20"/>
            <w:szCs w:val="20"/>
          </w:rPr>
          <w:tag w:val="MENDELEY_CITATION_v3_eyJjaXRhdGlvbklEIjoiTUVOREVMRVlfQ0lUQVRJT05fNzY3ZGM2MmQtNzc2NS00NjFhLTgyNmUtZDY5NjJhYzI4ZGNkIiwicHJvcGVydGllcyI6eyJub3RlSW5kZXgiOjB9LCJpc0VkaXRlZCI6ZmFsc2UsIm1hbnVhbE92ZXJyaWRlIjp7ImlzTWFudWFsbHlPdmVycmlkZGVuIjpmYWxzZSwiY2l0ZXByb2NUZXh0IjoiWzFdIiwibWFudWFsT3ZlcnJpZGVUZXh0IjoiIn0sImNpdGF0aW9uSXRlbXMiOlt7ImlkIjoiODAzNmJjOWEtMzRmNC0zOTZhLThkYTgtODNjZGU5ODUyYjJkIiwiaXRlbURhdGEiOnsidHlwZSI6ImFydGljbGUtam91cm5hbCIsImlkIjoiODAzNmJjOWEtMzRmNC0zOTZhLThkYTgtODNjZGU5ODUyYjJkIiwidGl0bGUiOiJJbXBhY3Qgb2YgdGhlIENPVklELTE5IFBhbmRlbWljIG9uIEhvc3BpdGFsIEFkbWlzc2lvbiBSYXRlLCBMZW5ndGggb2YgU3RheSwgYW5kIE1vcnRhbGl0eSBSYXRlIGZvciBQYXRpZW50cyB3aXRoIENocm9uaWMgT2JzdHJ1Y3RpdmUgUHVsbW9uYXJ5IERpc2Vhc2UgRXhhY2VyYmF0aW9uOiBBIFJldHJvc3BlY3RpdmUgU3R1ZHkuIiwiYXV0aG9yIjpbeyJmYW1pbHkiOiJBYmR1bGZhdHRhaCIsImdpdmVuIjoiT21hciIsInBhcnNlLW5hbWVzIjpmYWxzZSwiZHJvcHBpbmctcGFydGljbGUiOiIiLCJub24tZHJvcHBpbmctcGFydGljbGUiOiIifSx7ImZhbWlseSI6IktvaGxpIiwiZ2l2ZW4iOiJBa3NoYXkiLCJwYXJzZS1uYW1lcyI6ZmFsc2UsImRyb3BwaW5nLXBhcnRpY2xlIjoiIiwibm9uLWRyb3BwaW5nLXBhcnRpY2xlIjoiIn0seyJmYW1pbHkiOiJXaGl0ZSIsImdpdmVuIjoiUGV0ZXIiLCJwYXJzZS1uYW1lcyI6ZmFsc2UsImRyb3BwaW5nLXBhcnRpY2xlIjoiIiwibm9uLWRyb3BwaW5nLXBhcnRpY2xlIjoiIn0seyJmYW1pbHkiOiJNaWNoYWVsIiwiZ2l2ZW4iOiJDeW50aGlhIiwicGFyc2UtbmFtZXMiOmZhbHNlLCJkcm9wcGluZy1wYXJ0aWNsZSI6IiIsIm5vbi1kcm9wcGluZy1wYXJ0aWNsZSI6IiJ9LHsiZmFtaWx5IjoiQWxuYWZvb3NpIiwiZ2l2ZW4iOiJaYWluYWIiLCJwYXJzZS1uYW1lcyI6ZmFsc2UsImRyb3BwaW5nLXBhcnRpY2xlIjoiIiwibm9uLWRyb3BwaW5nLXBhcnRpY2xlIjoiIn1dLCJjb250YWluZXItdGl0bGUiOiJKb3VybmFsIG9mIENvbW11bml0eSBIb3NwaXRhbCBJbnRlcm5hbCBNZWRpY2luZSBQZXJzcGVjdGl2ZXMiLCJJU1NOIjoiMjAwMC05NjY2IiwiaXNzdWVkIjp7ImRhdGUtcGFydHMiOltbMjAyNF1dfSwicGFnZSI6IjEiLCJpc3N1ZSI6IjIiLCJ2b2x1bWUiOiIxNCIsImNvbnRhaW5lci10aXRsZS1zaG9ydCI6IkogQ29tbXVuaXR5IEhvc3AgSW50ZXJuIE1lZCBQZXJzcGVjdCJ9LCJpc1RlbXBvcmFyeSI6ZmFsc2V9XX0="/>
          <w:id w:val="1732586601"/>
          <w:placeholder>
            <w:docPart w:val="DefaultPlaceholder_-1854013440"/>
          </w:placeholder>
        </w:sdtPr>
        <w:sdtContent>
          <w:r w:rsidR="00D227EF">
            <w:rPr>
              <w:rFonts w:ascii="Times New Roman" w:eastAsia="Times New Roman" w:hAnsi="Times New Roman" w:cs="Times New Roman"/>
              <w:color w:val="000000"/>
              <w:sz w:val="20"/>
              <w:szCs w:val="20"/>
            </w:rPr>
            <w:t>[1]</w:t>
          </w:r>
        </w:sdtContent>
      </w:sdt>
      <w:ins w:id="20" w:author="Tootooni, Mohammad Samie" w:date="2024-09-04T11:20:00Z" w16du:dateUtc="2024-09-04T16:20:00Z">
        <w:r w:rsidR="004258FD">
          <w:rPr>
            <w:rFonts w:ascii="Times New Roman" w:eastAsia="Times New Roman" w:hAnsi="Times New Roman" w:cs="Times New Roman"/>
            <w:color w:val="000000"/>
            <w:sz w:val="20"/>
            <w:szCs w:val="20"/>
          </w:rPr>
          <w:t xml:space="preserve">, </w:t>
        </w:r>
      </w:ins>
      <w:del w:id="21" w:author="Tootooni, Mohammad Samie" w:date="2024-09-04T11:20:00Z" w16du:dateUtc="2024-09-04T16:20:00Z">
        <w:r w:rsidR="00D76CC7" w:rsidRPr="00D76CC7" w:rsidDel="004258FD">
          <w:rPr>
            <w:rFonts w:ascii="Times New Roman" w:eastAsia="Times New Roman" w:hAnsi="Times New Roman" w:cs="Times New Roman"/>
            <w:sz w:val="20"/>
            <w:szCs w:val="20"/>
          </w:rPr>
          <w:delText>.</w:delText>
        </w:r>
        <w:r w:rsidR="00E91C78" w:rsidDel="004258FD">
          <w:rPr>
            <w:rFonts w:ascii="Times New Roman" w:eastAsia="Times New Roman" w:hAnsi="Times New Roman" w:cs="Times New Roman"/>
            <w:sz w:val="20"/>
            <w:szCs w:val="20"/>
          </w:rPr>
          <w:delText xml:space="preserve"> </w:delText>
        </w:r>
        <w:r w:rsidR="00E70FB5" w:rsidRPr="00E70FB5" w:rsidDel="004258FD">
          <w:rPr>
            <w:rFonts w:ascii="Times New Roman" w:eastAsia="Times New Roman" w:hAnsi="Times New Roman" w:cs="Times New Roman"/>
            <w:sz w:val="20"/>
            <w:szCs w:val="20"/>
          </w:rPr>
          <w:delText xml:space="preserve">The World Health Organization (WHO) declared COVID-19 a pandemic on March 11, 2020, and since then, it has caused over </w:delText>
        </w:r>
        <w:r w:rsidR="004B33AD" w:rsidDel="004258FD">
          <w:rPr>
            <w:rFonts w:ascii="Times New Roman" w:eastAsia="Times New Roman" w:hAnsi="Times New Roman" w:cs="Times New Roman"/>
            <w:sz w:val="20"/>
            <w:szCs w:val="20"/>
          </w:rPr>
          <w:delText>7</w:delText>
        </w:r>
        <w:r w:rsidR="00E70FB5" w:rsidRPr="00E70FB5" w:rsidDel="004258FD">
          <w:rPr>
            <w:rFonts w:ascii="Times New Roman" w:eastAsia="Times New Roman" w:hAnsi="Times New Roman" w:cs="Times New Roman"/>
            <w:sz w:val="20"/>
            <w:szCs w:val="20"/>
          </w:rPr>
          <w:delText xml:space="preserve"> million deaths globally</w:delText>
        </w:r>
        <w:r w:rsidR="00E92178" w:rsidDel="004258FD">
          <w:rPr>
            <w:rFonts w:ascii="Times New Roman" w:eastAsia="Times New Roman" w:hAnsi="Times New Roman" w:cs="Times New Roman"/>
            <w:sz w:val="20"/>
            <w:szCs w:val="20"/>
          </w:rPr>
          <w:delText xml:space="preserve"> </w:delText>
        </w:r>
      </w:del>
      <w:sdt>
        <w:sdtPr>
          <w:rPr>
            <w:rFonts w:ascii="Times New Roman" w:eastAsia="Times New Roman" w:hAnsi="Times New Roman" w:cs="Times New Roman"/>
            <w:color w:val="000000"/>
            <w:sz w:val="20"/>
            <w:szCs w:val="20"/>
          </w:rPr>
          <w:tag w:val="MENDELEY_CITATION_v3_eyJjaXRhdGlvbklEIjoiTUVOREVMRVlfQ0lUQVRJT05fODZiMDYwZTItZTViYS00YjZjLWI2YjEtZmQzODA0NDFiNmNkIiwicHJvcGVydGllcyI6eyJub3RlSW5kZXgiOjB9LCJpc0VkaXRlZCI6ZmFsc2UsIm1hbnVhbE92ZXJyaWRlIjp7ImlzTWFudWFsbHlPdmVycmlkZGVuIjpmYWxzZSwiY2l0ZXByb2NUZXh0IjoiWzJdLCBbM10sIFs0XSIsIm1hbnVhbE92ZXJyaWRlVGV4dCI6IiJ9LCJjaXRhdGlvbkl0ZW1zIjpbeyJpZCI6ImY5MWEyNGU4LTIwYTAtMzY4Yy05YmQyLTRjMGRkMTNiNzliZiIsIml0ZW1EYXRhIjp7InR5cGUiOiJ3ZWJwYWdlIiwiaWQiOiJmOTFhMjRlOC0yMGEwLTM2OGMtOWJkMi00YzBkZDEzYjc5YmYiLCJ0aXRsZSI6IkNPVklELTE5IFN0YXRzIiwiYXV0aG9yIjpbeyJmYW1pbHkiOiJXb3JsZG9tZXRlciIsImdpdmVuIjoiIiwicGFyc2UtbmFtZXMiOmZhbHNlLCJkcm9wcGluZy1wYXJ0aWNsZSI6IiIsIm5vbi1kcm9wcGluZy1wYXJ0aWNsZSI6IiJ9XSwiY29udGFpbmVyLXRpdGxlIjoiaHR0cHM6Ly93d3cud29ybGRvbWV0ZXJzLmluZm8vY29yb25hdmlydXMvIiwiaXNzdWVkIjp7ImRhdGUtcGFydHMiOltbMjAyNCw0LDEzXV19LCJjb250YWluZXItdGl0bGUtc2hvcnQiOiIifSwiaXNUZW1wb3JhcnkiOmZhbHNlfSx7ImlkIjoiYjkxN2FhYTMtZTcxMy0zZGNmLWJmZjAtODc1OTkxM2RlOWI4IiwiaXRlbURhdGEiOnsidHlwZSI6IndlYnBhZ2UiLCJpZCI6ImI5MTdhYWEzLWU3MTMtM2RjZi1iZmYwLTg3NTk5MTNkZTliOCIsInRpdGxlIjoiQ0RDIE11c2V1bSBDT1ZJRC0xOSBUaW1lbGluZSIsImF1dGhvciI6W3siZmFtaWx5IjoiQ2VudGVycyBmb3IgRGlzZWFzZSBDb250cm9sIGFuZCBQcmV2ZW50aW9uIiwiZ2l2ZW4iOiIiLCJwYXJzZS1uYW1lcyI6ZmFsc2UsImRyb3BwaW5nLXBhcnRpY2xlIjoiIiwibm9uLWRyb3BwaW5nLXBhcnRpY2xlIjoiIn1dLCJjb250YWluZXItdGl0bGUiOiJodHRwczovL3d3dy5jZGMuZ292L211c2V1bS90aW1lbGluZS9jb3ZpZDE5Lmh0bWwiLCJpc3N1ZWQiOnsiZGF0ZS1wYXJ0cyI6W1syMDI0LDQsMTldXX0sImNvbnRhaW5lci10aXRsZS1zaG9ydCI6IiJ9LCJpc1RlbXBvcmFyeSI6ZmFsc2V9LHsiaWQiOiJmYmM0MjlkOC01NzIzLTNkM2ItYTg1MS05YzgwMTA3ZDAxODciLCJpdGVtRGF0YSI6eyJ0eXBlIjoiYXJ0aWNsZS1qb3VybmFsIiwiaWQiOiJmYmM0MjlkOC01NzIzLTNkM2ItYTg1MS05YzgwMTA3ZDAxODciLCJ0aXRsZSI6IldITyBkZWNsYXJlcyBDT1ZJRC0xOSBhIHBhbmRlbWljIiwiYXV0aG9yIjpbeyJmYW1pbHkiOiJDdWNpbm90dGEiLCJnaXZlbiI6IkRvbWVuaWNvIiwicGFyc2UtbmFtZXMiOmZhbHNlLCJkcm9wcGluZy1wYXJ0aWNsZSI6IiIsIm5vbi1kcm9wcGluZy1wYXJ0aWNsZSI6IiJ9LHsiZmFtaWx5IjoiVmFuZWxsaSIsImdpdmVuIjoiTWF1cml6aW8iLCJwYXJzZS1uYW1lcyI6ZmFsc2UsImRyb3BwaW5nLXBhcnRpY2xlIjoiIiwibm9uLWRyb3BwaW5nLXBhcnRpY2xlIjoiIn1dLCJjb250YWluZXItdGl0bGUiOiJBY3RhIGJpbyBtZWRpY2E6IEF0ZW5laSBwYXJtZW5zaXMiLCJpc3N1ZWQiOnsiZGF0ZS1wYXJ0cyI6W1syMDIwXV19LCJwYWdlIjoiMTU3IiwicHVibGlzaGVyIjoiTWF0dGlvbGkgMTg4NSIsImlzc3VlIjoiMSIsInZvbHVtZSI6IjkxIn0sImlzVGVtcG9yYXJ5IjpmYWxzZX1dfQ=="/>
          <w:id w:val="653498073"/>
          <w:placeholder>
            <w:docPart w:val="DefaultPlaceholder_-1854013440"/>
          </w:placeholder>
        </w:sdtPr>
        <w:sdtContent>
          <w:r w:rsidR="00D227EF" w:rsidRPr="00D227EF">
            <w:rPr>
              <w:rFonts w:ascii="Times New Roman" w:eastAsia="Times New Roman" w:hAnsi="Times New Roman" w:cs="Times New Roman"/>
              <w:color w:val="000000"/>
              <w:sz w:val="20"/>
              <w:szCs w:val="20"/>
            </w:rPr>
            <w:t>[2], [3], [4]</w:t>
          </w:r>
        </w:sdtContent>
      </w:sdt>
      <w:del w:id="22" w:author="Tootooni, Mohammad Samie" w:date="2024-09-04T11:20:00Z" w16du:dateUtc="2024-09-04T16:20:00Z">
        <w:r w:rsidR="00E7641A" w:rsidDel="00253C1E">
          <w:rPr>
            <w:rFonts w:ascii="Times New Roman" w:eastAsia="Times New Roman" w:hAnsi="Times New Roman" w:cs="Times New Roman"/>
            <w:color w:val="000000"/>
            <w:sz w:val="20"/>
            <w:szCs w:val="20"/>
          </w:rPr>
          <w:delText>.</w:delText>
        </w:r>
        <w:r w:rsidR="002823CB" w:rsidDel="00253C1E">
          <w:rPr>
            <w:rFonts w:ascii="Times New Roman" w:eastAsia="Times New Roman" w:hAnsi="Times New Roman" w:cs="Times New Roman"/>
            <w:color w:val="000000"/>
            <w:sz w:val="20"/>
            <w:szCs w:val="20"/>
          </w:rPr>
          <w:delText xml:space="preserve"> </w:delText>
        </w:r>
      </w:del>
      <w:ins w:id="23" w:author="Tootooni, Mohammad Samie" w:date="2024-09-04T11:20:00Z" w16du:dateUtc="2024-09-04T16:20:00Z">
        <w:r w:rsidR="00253C1E">
          <w:rPr>
            <w:rFonts w:ascii="Times New Roman" w:eastAsia="Times New Roman" w:hAnsi="Times New Roman" w:cs="Times New Roman"/>
            <w:color w:val="000000"/>
            <w:sz w:val="20"/>
            <w:szCs w:val="20"/>
          </w:rPr>
          <w:t xml:space="preserve">, </w:t>
        </w:r>
      </w:ins>
      <w:del w:id="24" w:author="Tootooni, Mohammad Samie" w:date="2024-09-04T11:21:00Z" w16du:dateUtc="2024-09-04T16:21:00Z">
        <w:r w:rsidR="00B50655" w:rsidDel="00253C1E">
          <w:rPr>
            <w:rFonts w:ascii="Times New Roman" w:eastAsia="Times New Roman" w:hAnsi="Times New Roman" w:cs="Times New Roman"/>
            <w:color w:val="000000"/>
            <w:sz w:val="20"/>
            <w:szCs w:val="20"/>
          </w:rPr>
          <w:delText xml:space="preserve">Grasselli et al., (2020) </w:delText>
        </w:r>
      </w:del>
      <w:sdt>
        <w:sdtPr>
          <w:rPr>
            <w:rFonts w:ascii="Times New Roman" w:eastAsia="Times New Roman" w:hAnsi="Times New Roman" w:cs="Times New Roman"/>
            <w:color w:val="000000"/>
            <w:sz w:val="20"/>
            <w:szCs w:val="20"/>
          </w:rPr>
          <w:tag w:val="MENDELEY_CITATION_v3_eyJjaXRhdGlvbklEIjoiTUVOREVMRVlfQ0lUQVRJT05fZjg4YjZkYzUtZDliYS00NzY1LWI3NDUtMjNlOTY5MDUzMGU1IiwicHJvcGVydGllcyI6eyJub3RlSW5kZXgiOjB9LCJpc0VkaXRlZCI6ZmFsc2UsIm1hbnVhbE92ZXJyaWRlIjp7ImlzTWFudWFsbHlPdmVycmlkZGVuIjpmYWxzZSwiY2l0ZXByb2NUZXh0IjoiWzVdIiwibWFudWFsT3ZlcnJpZGVUZXh0IjoiIn0sImNpdGF0aW9uSXRlbXMiOlt7ImlkIjoiMjExN2IzOGQtYjJhOS0zY2JhLTkwMjgtMDRkOTZmMWVjZGVmIiwiaXRlbURhdGEiOnsidHlwZSI6ImFydGljbGUtam91cm5hbCIsImlkIjoiMjExN2IzOGQtYjJhOS0zY2JhLTkwMjgtMDRkOTZmMWVjZGVmIiwidGl0bGUiOiJCYXNlbGluZSBjaGFyYWN0ZXJpc3RpY3MgYW5kIG91dGNvbWVzIG9mIDE1OTEgcGF0aWVudHMgaW5mZWN0ZWQgd2l0aCBTQVJTLUNvVi0yIGFkbWl0dGVkIHRvIElDVXMgb2YgdGhlIExvbWJhcmR5IFJlZ2lvbiwgSXRhbHkiLCJhdXRob3IiOlt7ImZhbWlseSI6IkdyYXNzZWxsaSIsImdpdmVuIjoiR2lhY29tbyIsInBhcnNlLW5hbWVzIjpmYWxzZSwiZHJvcHBpbmctcGFydGljbGUiOiIiLCJub24tZHJvcHBpbmctcGFydGljbGUiOiIifSx7ImZhbWlseSI6IlphbmdyaWxsbyIsImdpdmVuIjoiQWxiZXJ0byIsInBhcnNlLW5hbWVzIjpmYWxzZSwiZHJvcHBpbmctcGFydGljbGUiOiIiLCJub24tZHJvcHBpbmctcGFydGljbGUiOiIifSx7ImZhbWlseSI6IlphbmVsbGEiLCJnaXZlbiI6IkFsYmVydG8iLCJwYXJzZS1uYW1lcyI6ZmFsc2UsImRyb3BwaW5nLXBhcnRpY2xlIjoiIiwibm9uLWRyb3BwaW5nLXBhcnRpY2xlIjoiIn0seyJmYW1pbHkiOiJBbnRvbmVsbGkiLCJnaXZlbiI6Ik1hc3NpbW8iLCJwYXJzZS1uYW1lcyI6ZmFsc2UsImRyb3BwaW5nLXBhcnRpY2xlIjoiIiwibm9uLWRyb3BwaW5nLXBhcnRpY2xlIjoiIn0seyJmYW1pbHkiOiJDYWJyaW5pIiwiZ2l2ZW4iOiJMdWNhIiwicGFyc2UtbmFtZXMiOmZhbHNlLCJkcm9wcGluZy1wYXJ0aWNsZSI6IiIsIm5vbi1kcm9wcGluZy1wYXJ0aWNsZSI6IiJ9LHsiZmFtaWx5IjoiQ2FzdGVsbGkiLCJnaXZlbiI6IkFudG9uaW8iLCJwYXJzZS1uYW1lcyI6ZmFsc2UsImRyb3BwaW5nLXBhcnRpY2xlIjoiIiwibm9uLWRyb3BwaW5nLXBhcnRpY2xlIjoiIn0seyJmYW1pbHkiOiJDZXJlZGEiLCJnaXZlbiI6IkRhbmlsbyIsInBhcnNlLW5hbWVzIjpmYWxzZSwiZHJvcHBpbmctcGFydGljbGUiOiIiLCJub24tZHJvcHBpbmctcGFydGljbGUiOiIifSx7ImZhbWlseSI6IkNvbHVjY2VsbG8iLCJnaXZlbiI6IkFudG9uaW8iLCJwYXJzZS1uYW1lcyI6ZmFsc2UsImRyb3BwaW5nLXBhcnRpY2xlIjoiIiwibm9uLWRyb3BwaW5nLXBhcnRpY2xlIjoiIn0seyJmYW1pbHkiOiJGb3RpIiwiZ2l2ZW4iOiJHaXVzZXBwZSIsInBhcnNlLW5hbWVzIjpmYWxzZSwiZHJvcHBpbmctcGFydGljbGUiOiIiLCJub24tZHJvcHBpbmctcGFydGljbGUiOiIifSx7ImZhbWlseSI6IkZ1bWFnYWxsaSIsImdpdmVuIjoiUm9iZXJ0byIsInBhcnNlLW5hbWVzIjpmYWxzZSwiZHJvcHBpbmctcGFydGljbGUiOiIiLCJub24tZHJvcHBpbmctcGFydGljbGUiOiIifV0sImNvbnRhaW5lci10aXRsZSI6IkphbWEiLCJjb250YWluZXItdGl0bGUtc2hvcnQiOiJKQU1BIiwiSVNTTiI6IjAwOTgtNzQ4NCIsImlzc3VlZCI6eyJkYXRlLXBhcnRzIjpbWzIwMjBdXX0sInBhZ2UiOiIxNTc0LTE1ODEiLCJwdWJsaXNoZXIiOiJBbWVyaWNhbiBNZWRpY2FsIEFzc29jaWF0aW9uIiwiaXNzdWUiOiIxNiIsInZvbHVtZSI6IjMyMyJ9LCJpc1RlbXBvcmFyeSI6ZmFsc2V9XX0="/>
          <w:id w:val="-403290421"/>
          <w:placeholder>
            <w:docPart w:val="DefaultPlaceholder_-1854013440"/>
          </w:placeholder>
        </w:sdtPr>
        <w:sdtContent>
          <w:r w:rsidR="00D227EF" w:rsidRPr="00D227EF">
            <w:rPr>
              <w:rFonts w:ascii="Times New Roman" w:eastAsia="Times New Roman" w:hAnsi="Times New Roman" w:cs="Times New Roman"/>
              <w:color w:val="000000"/>
              <w:sz w:val="20"/>
              <w:szCs w:val="20"/>
            </w:rPr>
            <w:t>[5]</w:t>
          </w:r>
        </w:sdtContent>
      </w:sdt>
      <w:del w:id="25" w:author="Tootooni, Mohammad Samie" w:date="2024-09-04T11:21:00Z" w16du:dateUtc="2024-09-04T16:21:00Z">
        <w:r w:rsidR="00B50655" w:rsidDel="00253C1E">
          <w:rPr>
            <w:rFonts w:ascii="Times New Roman" w:eastAsia="Times New Roman" w:hAnsi="Times New Roman" w:cs="Times New Roman"/>
            <w:color w:val="000000"/>
            <w:sz w:val="20"/>
            <w:szCs w:val="20"/>
          </w:rPr>
          <w:delText xml:space="preserve"> highlights that </w:delText>
        </w:r>
        <w:r w:rsidR="00C85590" w:rsidRPr="00C85590" w:rsidDel="00253C1E">
          <w:rPr>
            <w:rFonts w:ascii="Times New Roman" w:eastAsia="Times New Roman" w:hAnsi="Times New Roman" w:cs="Times New Roman"/>
            <w:color w:val="000000"/>
            <w:sz w:val="20"/>
            <w:szCs w:val="20"/>
          </w:rPr>
          <w:delText xml:space="preserve">COVID-19 patients experience increased rates of hospitalization and </w:delText>
        </w:r>
        <w:r w:rsidR="005E2044" w:rsidDel="00253C1E">
          <w:rPr>
            <w:rFonts w:ascii="Times New Roman" w:eastAsia="Times New Roman" w:hAnsi="Times New Roman" w:cs="Times New Roman"/>
            <w:color w:val="000000"/>
            <w:sz w:val="20"/>
            <w:szCs w:val="20"/>
          </w:rPr>
          <w:delText>intensive care unit (ICU)</w:delText>
        </w:r>
        <w:r w:rsidR="00C85590" w:rsidRPr="00C85590" w:rsidDel="00253C1E">
          <w:rPr>
            <w:rFonts w:ascii="Times New Roman" w:eastAsia="Times New Roman" w:hAnsi="Times New Roman" w:cs="Times New Roman"/>
            <w:color w:val="000000"/>
            <w:sz w:val="20"/>
            <w:szCs w:val="20"/>
          </w:rPr>
          <w:delText xml:space="preserve"> admissions.</w:delText>
        </w:r>
        <w:r w:rsidR="003C070A" w:rsidDel="00253C1E">
          <w:rPr>
            <w:rFonts w:ascii="Times New Roman" w:eastAsia="Times New Roman" w:hAnsi="Times New Roman" w:cs="Times New Roman"/>
            <w:color w:val="000000"/>
            <w:sz w:val="20"/>
            <w:szCs w:val="20"/>
          </w:rPr>
          <w:delText xml:space="preserve"> </w:delText>
        </w:r>
      </w:del>
      <w:ins w:id="26" w:author="Tootooni, Mohammad Samie" w:date="2024-09-04T11:21:00Z" w16du:dateUtc="2024-09-04T16:21:00Z">
        <w:r w:rsidR="00253C1E">
          <w:rPr>
            <w:rFonts w:ascii="Times New Roman" w:eastAsia="Times New Roman" w:hAnsi="Times New Roman" w:cs="Times New Roman"/>
            <w:color w:val="000000"/>
            <w:sz w:val="20"/>
            <w:szCs w:val="20"/>
          </w:rPr>
          <w:t xml:space="preserve">, </w:t>
        </w:r>
      </w:ins>
      <w:del w:id="27" w:author="Tootooni, Mohammad Samie" w:date="2024-09-04T11:21:00Z" w16du:dateUtc="2024-09-04T16:21:00Z">
        <w:r w:rsidR="00F23FE9" w:rsidDel="00253C1E">
          <w:rPr>
            <w:rFonts w:ascii="Times New Roman" w:eastAsia="Times New Roman" w:hAnsi="Times New Roman" w:cs="Times New Roman"/>
            <w:color w:val="000000"/>
            <w:sz w:val="20"/>
            <w:szCs w:val="20"/>
          </w:rPr>
          <w:delText>Supporting</w:delText>
        </w:r>
        <w:r w:rsidR="00190C95" w:rsidDel="00253C1E">
          <w:rPr>
            <w:rFonts w:ascii="Times New Roman" w:eastAsia="Times New Roman" w:hAnsi="Times New Roman" w:cs="Times New Roman"/>
            <w:color w:val="000000"/>
            <w:sz w:val="20"/>
            <w:szCs w:val="20"/>
          </w:rPr>
          <w:delText xml:space="preserve"> this </w:delText>
        </w:r>
        <w:r w:rsidR="00F23FE9" w:rsidDel="00253C1E">
          <w:rPr>
            <w:rFonts w:ascii="Times New Roman" w:eastAsia="Times New Roman" w:hAnsi="Times New Roman" w:cs="Times New Roman"/>
            <w:color w:val="000000"/>
            <w:sz w:val="20"/>
            <w:szCs w:val="20"/>
          </w:rPr>
          <w:delText>observation</w:delText>
        </w:r>
        <w:r w:rsidR="006A2348" w:rsidDel="00253C1E">
          <w:rPr>
            <w:rFonts w:ascii="Times New Roman" w:eastAsia="Times New Roman" w:hAnsi="Times New Roman" w:cs="Times New Roman"/>
            <w:color w:val="000000"/>
            <w:sz w:val="20"/>
            <w:szCs w:val="20"/>
          </w:rPr>
          <w:delText xml:space="preserve">, </w:delText>
        </w:r>
        <w:r w:rsidR="003D4B6A" w:rsidDel="00253C1E">
          <w:rPr>
            <w:rFonts w:ascii="Times New Roman" w:eastAsia="Times New Roman" w:hAnsi="Times New Roman" w:cs="Times New Roman"/>
            <w:color w:val="000000"/>
            <w:sz w:val="20"/>
            <w:szCs w:val="20"/>
          </w:rPr>
          <w:delText xml:space="preserve">Kim et al., (2021) </w:delText>
        </w:r>
      </w:del>
      <w:sdt>
        <w:sdtPr>
          <w:rPr>
            <w:rFonts w:ascii="Times New Roman" w:eastAsia="Times New Roman" w:hAnsi="Times New Roman" w:cs="Times New Roman"/>
            <w:color w:val="000000"/>
            <w:sz w:val="20"/>
            <w:szCs w:val="20"/>
          </w:rPr>
          <w:tag w:val="MENDELEY_CITATION_v3_eyJjaXRhdGlvbklEIjoiTUVOREVMRVlfQ0lUQVRJT05fMmY2NDcxOTctMjU0My00ZmRjLThmYmYtOGM1ZTQ4Njc4ZTMwIiwicHJvcGVydGllcyI6eyJub3RlSW5kZXgiOjB9LCJpc0VkaXRlZCI6ZmFsc2UsIm1hbnVhbE92ZXJyaWRlIjp7ImlzTWFudWFsbHlPdmVycmlkZGVuIjpmYWxzZSwiY2l0ZXByb2NUZXh0IjoiWzZdIiwibWFudWFsT3ZlcnJpZGVUZXh0IjoiIn0sImNpdGF0aW9uSXRlbXMiOlt7ImlkIjoiMGFkNGRkNTctOGY4MS0zYWZkLThhMzktN2QyMTgyY2M2ZjQ2IiwiaXRlbURhdGEiOnsidHlwZSI6ImFydGljbGUtam91cm5hbCIsImlkIjoiMGFkNGRkNTctOGY4MS0zYWZkLThhMzktN2QyMTgyY2M2ZjQ2IiwidGl0bGUiOiJSaXNrIGZhY3RvcnMgZm9yIGludGVuc2l2ZSBjYXJlIHVuaXQgYWRtaXNzaW9uIGFuZCBpbi1ob3NwaXRhbCBtb3J0YWxpdHkgYW1vbmcgaG9zcGl0YWxpemVkIGFkdWx0cyBpZGVudGlmaWVkIHRocm91Z2ggdGhlIFVTIGNvcm9uYXZpcnVzIGRpc2Vhc2UgMjAxOSAoQ09WSUQtMTkpLWFzc29jaWF0ZWQgaG9zcGl0YWxpemF0aW9uIHN1cnZlaWxsYW5jZSBuZXR3b3JrIChDT1ZJRC1ORVQpIiwiYXV0aG9yIjpbeyJmYW1pbHkiOiJLaW0iLCJnaXZlbiI6IkxpbmRzYXkiLCJwYXJzZS1uYW1lcyI6ZmFsc2UsImRyb3BwaW5nLXBhcnRpY2xlIjoiIiwibm9uLWRyb3BwaW5nLXBhcnRpY2xlIjoiIn0seyJmYW1pbHkiOiJHYXJnIiwiZ2l2ZW4iOiJTaGlraGEiLCJwYXJzZS1uYW1lcyI6ZmFsc2UsImRyb3BwaW5nLXBhcnRpY2xlIjoiIiwibm9uLWRyb3BwaW5nLXBhcnRpY2xlIjoiIn0seyJmYW1pbHkiOiJP4oCZSGFsbG9yYW4iLCJnaXZlbiI6IkFsaXNzYSIsInBhcnNlLW5hbWVzIjpmYWxzZSwiZHJvcHBpbmctcGFydGljbGUiOiIiLCJub24tZHJvcHBpbmctcGFydGljbGUiOiIifSx7ImZhbWlseSI6IldoaXRha2VyIiwiZ2l2ZW4iOiJNaWNoYWVsIiwicGFyc2UtbmFtZXMiOmZhbHNlLCJkcm9wcGluZy1wYXJ0aWNsZSI6IiIsIm5vbi1kcm9wcGluZy1wYXJ0aWNsZSI6IiJ9LHsiZmFtaWx5IjoiUGhhbSIsImdpdmVuIjoiSHVvbmciLCJwYXJzZS1uYW1lcyI6ZmFsc2UsImRyb3BwaW5nLXBhcnRpY2xlIjoiIiwibm9uLWRyb3BwaW5nLXBhcnRpY2xlIjoiIn0seyJmYW1pbHkiOiJBbmRlcnNvbiIsImdpdmVuIjoiRXZhbiBKIiwicGFyc2UtbmFtZXMiOmZhbHNlLCJkcm9wcGluZy1wYXJ0aWNsZSI6IiIsIm5vbi1kcm9wcGluZy1wYXJ0aWNsZSI6IiJ9LHsiZmFtaWx5IjoiQXJtaXN0ZWFkIiwiZ2l2ZW4iOiJJc2FhYyIsInBhcnNlLW5hbWVzIjpmYWxzZSwiZHJvcHBpbmctcGFydGljbGUiOiIiLCJub24tZHJvcHBpbmctcGFydGljbGUiOiIifSx7ImZhbWlseSI6IkJlbm5ldHQiLCJnaXZlbiI6Ik5hbmN5IE0iLCJwYXJzZS1uYW1lcyI6ZmFsc2UsImRyb3BwaW5nLXBhcnRpY2xlIjoiIiwibm9uLWRyb3BwaW5nLXBhcnRpY2xlIjoiIn0seyJmYW1pbHkiOiJCaWxsaW5nIiwiZ2l2ZW4iOiJMYXVyaWUiLCJwYXJzZS1uYW1lcyI6ZmFsc2UsImRyb3BwaW5nLXBhcnRpY2xlIjoiIiwibm9uLWRyb3BwaW5nLXBhcnRpY2xlIjoiIn0seyJmYW1pbHkiOiJDb21vLVNhYmV0dGkiLCJnaXZlbiI6IkthdGhyeW4iLCJwYXJzZS1uYW1lcyI6ZmFsc2UsImRyb3BwaW5nLXBhcnRpY2xlIjoiIiwibm9uLWRyb3BwaW5nLXBhcnRpY2xlIjoiIn1dLCJjb250YWluZXItdGl0bGUiOiJDbGluaWNhbCBpbmZlY3Rpb3VzIGRpc2Vhc2VzIiwiSVNTTiI6IjEwNTgtNDgzOCIsImlzc3VlZCI6eyJkYXRlLXBhcnRzIjpbWzIwMjFdXX0sInBhZ2UiOiJlMjA2LWUyMTQiLCJwdWJsaXNoZXIiOiJPeGZvcmQgVW5pdmVyc2l0eSBQcmVzcyBVUyIsImlzc3VlIjoiOSIsInZvbHVtZSI6IjcyIiwiY29udGFpbmVyLXRpdGxlLXNob3J0IjoiIn0sImlzVGVtcG9yYXJ5IjpmYWxzZX1dfQ=="/>
          <w:id w:val="596293625"/>
          <w:placeholder>
            <w:docPart w:val="DefaultPlaceholder_-1854013440"/>
          </w:placeholder>
        </w:sdtPr>
        <w:sdtContent>
          <w:r w:rsidR="00D227EF" w:rsidRPr="00D227EF">
            <w:rPr>
              <w:rFonts w:ascii="Times New Roman" w:eastAsia="Times New Roman" w:hAnsi="Times New Roman" w:cs="Times New Roman"/>
              <w:color w:val="000000"/>
              <w:sz w:val="20"/>
              <w:szCs w:val="20"/>
            </w:rPr>
            <w:t>[6]</w:t>
          </w:r>
        </w:sdtContent>
      </w:sdt>
      <w:del w:id="28" w:author="Tootooni, Mohammad Samie" w:date="2024-09-04T11:21:00Z" w16du:dateUtc="2024-09-04T16:21:00Z">
        <w:r w:rsidR="00D80B52" w:rsidDel="00253C1E">
          <w:rPr>
            <w:rFonts w:ascii="Times New Roman" w:eastAsia="Times New Roman" w:hAnsi="Times New Roman" w:cs="Times New Roman"/>
            <w:color w:val="000000"/>
            <w:sz w:val="20"/>
            <w:szCs w:val="20"/>
          </w:rPr>
          <w:delText xml:space="preserve"> </w:delText>
        </w:r>
        <w:r w:rsidR="003D4B6A" w:rsidDel="00253C1E">
          <w:rPr>
            <w:rFonts w:ascii="Times New Roman" w:eastAsia="Times New Roman" w:hAnsi="Times New Roman" w:cs="Times New Roman"/>
            <w:color w:val="000000"/>
            <w:sz w:val="20"/>
            <w:szCs w:val="20"/>
          </w:rPr>
          <w:delText xml:space="preserve">has found that </w:delText>
        </w:r>
        <w:r w:rsidR="00A52474" w:rsidDel="00253C1E">
          <w:rPr>
            <w:rFonts w:ascii="Times New Roman" w:eastAsia="Times New Roman" w:hAnsi="Times New Roman" w:cs="Times New Roman"/>
            <w:color w:val="000000"/>
            <w:sz w:val="20"/>
            <w:szCs w:val="20"/>
          </w:rPr>
          <w:delText>a</w:delText>
        </w:r>
        <w:r w:rsidR="00A52474" w:rsidRPr="00A52474" w:rsidDel="00253C1E">
          <w:rPr>
            <w:rFonts w:ascii="Times New Roman" w:eastAsia="Times New Roman" w:hAnsi="Times New Roman" w:cs="Times New Roman"/>
            <w:color w:val="000000"/>
            <w:sz w:val="20"/>
            <w:szCs w:val="20"/>
          </w:rPr>
          <w:delText>mong a sample of 2,491 adults hospitalized with confirmed COVID-19, nearly one-third needed admission to the ICU</w:delText>
        </w:r>
      </w:del>
      <w:r w:rsidR="00A52474" w:rsidRPr="00A52474">
        <w:rPr>
          <w:rFonts w:ascii="Times New Roman" w:eastAsia="Times New Roman" w:hAnsi="Times New Roman" w:cs="Times New Roman"/>
          <w:color w:val="000000"/>
          <w:sz w:val="20"/>
          <w:szCs w:val="20"/>
        </w:rPr>
        <w:t>.</w:t>
      </w:r>
      <w:r w:rsidR="007C4722">
        <w:rPr>
          <w:rFonts w:ascii="Times New Roman" w:eastAsia="Times New Roman" w:hAnsi="Times New Roman" w:cs="Times New Roman"/>
          <w:color w:val="000000"/>
          <w:sz w:val="20"/>
          <w:szCs w:val="20"/>
        </w:rPr>
        <w:t xml:space="preserve"> </w:t>
      </w:r>
      <w:ins w:id="29" w:author="Tootooni, Mohammad Samie" w:date="2024-09-04T11:27:00Z" w16du:dateUtc="2024-09-04T16:27:00Z">
        <w:r w:rsidR="00316015" w:rsidRPr="00316015">
          <w:rPr>
            <w:rFonts w:ascii="Times New Roman" w:eastAsia="Times New Roman" w:hAnsi="Times New Roman" w:cs="Times New Roman"/>
            <w:color w:val="000000"/>
            <w:sz w:val="20"/>
            <w:szCs w:val="20"/>
          </w:rPr>
          <w:t xml:space="preserve">The emergence of new SARS-CoV-2 variants, including Alpha, Delta, and Omicron, complicated the management of COVID-19 </w:t>
        </w:r>
      </w:ins>
      <w:customXmlInsRangeStart w:id="30"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NmM3ODEwN2UtNTRkNi00NTRiLTg3ZWUtOGYwZDFjZDFkNmNmIiwicHJvcGVydGllcyI6eyJub3RlSW5kZXgiOjB9LCJpc0VkaXRlZCI6ZmFsc2UsIm1hbnVhbE92ZXJyaWRlIjp7ImlzTWFudWFsbHlPdmVycmlkZGVuIjpmYWxzZSwiY2l0ZXByb2NUZXh0IjoiWzddIiwibWFudWFsT3ZlcnJpZGVUZXh0IjoiIn0sImNpdGF0aW9uSXRlbXMiOlt7ImlkIjoiMTkxNjFjZjctODgwOS0zNGQ5LTkzOWUtODM5ODNhM2ExYmQ3IiwiaXRlbURhdGEiOnsidHlwZSI6ImFydGljbGUtam91cm5hbCIsImlkIjoiMTkxNjFjZjctODgwOS0zNGQ5LTkzOWUtODM5ODNhM2ExYmQ3IiwidGl0bGUiOiJTZXZlcml0eSBvZiBDT1ZJRC0xOSBjYXNlcyBpbiB0aGUgbW9udGhzIG9mIHByZWRvbWluYW5jZSBvZiB0aGUgQWxwaGEgYW5kIERlbHRhIHZhcmlhbnRzIiwiYXV0aG9yIjpbeyJmYW1pbHkiOiJGbG9yZW5zYSIsImdpdmVuIjoiRCIsInBhcnNlLW5hbWVzIjpmYWxzZSwiZHJvcHBpbmctcGFydGljbGUiOiIiLCJub24tZHJvcHBpbmctcGFydGljbGUiOiIifSx7ImZhbWlseSI6Ik1hdGVvIiwiZ2l2ZW4iOiJKIiwicGFyc2UtbmFtZXMiOmZhbHNlLCJkcm9wcGluZy1wYXJ0aWNsZSI6IiIsIm5vbi1kcm9wcGluZy1wYXJ0aWNsZSI6IiJ9LHsiZmFtaWx5IjoiU3BhaW1vYyIsImdpdmVuIjoiUiIsInBhcnNlLW5hbWVzIjpmYWxzZSwiZHJvcHBpbmctcGFydGljbGUiOiIiLCJub24tZHJvcHBpbmctcGFydGljbGUiOiIifSx7ImZhbWlseSI6Ik1pcmV0IiwiZ2l2ZW4iOiJDIiwicGFyc2UtbmFtZXMiOmZhbHNlLCJkcm9wcGluZy1wYXJ0aWNsZSI6IiIsIm5vbi1kcm9wcGluZy1wYXJ0aWNsZSI6IiJ9LHsiZmFtaWx5IjoiR29kb3kiLCJnaXZlbiI6IlMiLCJwYXJzZS1uYW1lcyI6ZmFsc2UsImRyb3BwaW5nLXBhcnRpY2xlIjoiIiwibm9uLWRyb3BwaW5nLXBhcnRpY2xlIjoiIn0seyJmYW1pbHkiOiJTb2xzb25hIiwiZ2l2ZW4iOiJGIiwicGFyc2UtbmFtZXMiOmZhbHNlLCJkcm9wcGluZy1wYXJ0aWNsZSI6IiIsIm5vbi1kcm9wcGluZy1wYXJ0aWNsZSI6IiJ9LHsiZmFtaWx5IjoiR29kb3kiLCJnaXZlbiI6IlAiLCJwYXJzZS1uYW1lcyI6ZmFsc2UsImRyb3BwaW5nLXBhcnRpY2xlIjoiIiwibm9uLWRyb3BwaW5nLXBhcnRpY2xlIjoiIn1dLCJjb250YWluZXItdGl0bGUiOiJTY2llbnRpZmljIFJlcG9ydHMiLCJjb250YWluZXItdGl0bGUtc2hvcnQiOiJTY2kgUmVwIiwiSVNTTiI6IjIwNDUtMjMyMiIsImlzc3VlZCI6eyJkYXRlLXBhcnRzIjpbWzIwMjJdXX0sInBhZ2UiOiIxNTQ1NiIsInB1Ymxpc2hlciI6Ik5hdHVyZSBQdWJsaXNoaW5nIEdyb3VwIFVLIExvbmRvbiIsImlzc3VlIjoiMSIsInZvbHVtZSI6IjEyIn0sImlzVGVtcG9yYXJ5IjpmYWxzZX1dfQ=="/>
          <w:id w:val="1604999745"/>
          <w:placeholder>
            <w:docPart w:val="D278B66348EC4645AB66789C5842BEBA"/>
          </w:placeholder>
        </w:sdtPr>
        <w:sdtContent>
          <w:customXmlInsRangeEnd w:id="30"/>
          <w:ins w:id="31" w:author="Tootooni, Mohammad Samie" w:date="2024-09-04T11:29:00Z" w16du:dateUtc="2024-09-04T16:29:00Z">
            <w:r w:rsidR="0036414F" w:rsidRPr="00D227EF">
              <w:rPr>
                <w:rFonts w:ascii="Times New Roman" w:eastAsia="Times New Roman" w:hAnsi="Times New Roman" w:cs="Times New Roman"/>
                <w:color w:val="000000"/>
                <w:sz w:val="20"/>
                <w:szCs w:val="20"/>
              </w:rPr>
              <w:t>[7]</w:t>
            </w:r>
          </w:ins>
          <w:customXmlInsRangeStart w:id="32" w:author="Tootooni, Mohammad Samie" w:date="2024-09-04T11:29:00Z"/>
        </w:sdtContent>
      </w:sdt>
      <w:customXmlInsRangeEnd w:id="32"/>
      <w:ins w:id="33" w:author="Tootooni, Mohammad Samie" w:date="2024-09-04T11:29:00Z" w16du:dateUtc="2024-09-04T16:29:00Z">
        <w:r w:rsidR="0036414F">
          <w:rPr>
            <w:rFonts w:ascii="Times New Roman" w:eastAsia="Times New Roman" w:hAnsi="Times New Roman" w:cs="Times New Roman"/>
            <w:sz w:val="20"/>
            <w:szCs w:val="20"/>
          </w:rPr>
          <w:t xml:space="preserve"> </w:t>
        </w:r>
      </w:ins>
      <w:customXmlInsRangeStart w:id="34"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YzY0N2RhYjAtZjNmMi00MDE4LTk4ZjUtNGI5OTc5NThjYzdlIiwicHJvcGVydGllcyI6eyJub3RlSW5kZXgiOjB9LCJpc0VkaXRlZCI6ZmFsc2UsIm1hbnVhbE92ZXJyaWRlIjp7ImlzTWFudWFsbHlPdmVycmlkZGVuIjpmYWxzZSwiY2l0ZXByb2NUZXh0IjoiWzhdIiwibWFudWFsT3ZlcnJpZGVUZXh0IjoiIn0sImNpdGF0aW9uSXRlbXMiOlt7ImlkIjoiNzA2MTNmNDQtMTk1ZS0zM2JlLWE1ZjItNmExNDU3YzQyMDliIiwiaXRlbURhdGEiOnsidHlwZSI6ImFydGljbGUtam91cm5hbCIsImlkIjoiNzA2MTNmNDQtMTk1ZS0zM2JlLWE1ZjItNmExNDU3YzQyMDliIiwidGl0bGUiOiJBbiBhbmFseXNpcyBvZiBDT1ZJRC0xOSBtb3J0YWxpdHkgZHVyaW5nIHRoZSBkb21pbmFuY3kgb2YgYWxwaGEsIGRlbHRhLCBhbmQgb21pY3JvbiBpbiB0aGUgVVNBIiwiYXV0aG9yIjpbeyJmYW1pbHkiOiJUYWJhdGFiYWkiLCJnaXZlbiI6Ik1vaGFtbWFkIiwicGFyc2UtbmFtZXMiOmZhbHNlLCJkcm9wcGluZy1wYXJ0aWNsZSI6IiIsIm5vbi1kcm9wcGluZy1wYXJ0aWNsZSI6IiJ9LHsiZmFtaWx5IjoiSnVhcmV6IiwiZ2l2ZW4iOiJQYXVsIEQiLCJwYXJzZS1uYW1lcyI6ZmFsc2UsImRyb3BwaW5nLXBhcnRpY2xlIjoiIiwibm9uLWRyb3BwaW5nLXBhcnRpY2xlIjoiIn0seyJmYW1pbHkiOiJNYXR0aGV3cy1KdWFyZXoiLCJnaXZlbiI6IlBhdHJpY2lhIiwicGFyc2UtbmFtZXMiOmZhbHNlLCJkcm9wcGluZy1wYXJ0aWNsZSI6IiIsIm5vbi1kcm9wcGluZy1wYXJ0aWNsZSI6IiJ9LHsiZmFtaWx5IjoiV2lsdXMiLCJnaXZlbiI6IkRlcmVrIE0iLCJwYXJzZS1uYW1lcyI6ZmFsc2UsImRyb3BwaW5nLXBhcnRpY2xlIjoiIiwibm9uLWRyb3BwaW5nLXBhcnRpY2xlIjoiIn0seyJmYW1pbHkiOiJSYW1lc2giLCJnaXZlbiI6IkFyYW1hbmRsYSIsInBhcnNlLW5hbWVzIjpmYWxzZSwiZHJvcHBpbmctcGFydGljbGUiOiIiLCJub24tZHJvcHBpbmctcGFydGljbGUiOiIifSx7ImZhbWlseSI6IkFsY2VuZG9yIiwiZ2l2ZW4iOiJEb25hbGQgSiIsInBhcnNlLW5hbWVzIjpmYWxzZSwiZHJvcHBpbmctcGFydGljbGUiOiIiLCJub24tZHJvcHBpbmctcGFydGljbGUiOiIifSx7ImZhbWlseSI6IlRhYmF0YWJhaSIsImdpdmVuIjoiTmlraSIsInBhcnNlLW5hbWVzIjpmYWxzZSwiZHJvcHBpbmctcGFydGljbGUiOiIiLCJub24tZHJvcHBpbmctcGFydGljbGUiOiIifSx7ImZhbWlseSI6IlNpbmdoIiwiZ2l2ZW4iOiJLYXJhbiBQIiwicGFyc2UtbmFtZXMiOmZhbHNlLCJkcm9wcGluZy1wYXJ0aWNsZSI6IiIsIm5vbi1kcm9wcGluZy1wYXJ0aWNsZSI6IiJ9XSwiY29udGFpbmVyLXRpdGxlIjoiSm91cm5hbCBvZiBQcmltYXJ5IENhcmUgJiBDb21tdW5pdHkgSGVhbHRoIiwiY29udGFpbmVyLXRpdGxlLXNob3J0IjoiSiBQcmltIENhcmUgQ29tbXVuaXR5IEhlYWx0aCIsIklTU04iOiIyMTUwLTEzMTkiLCJpc3N1ZWQiOnsiZGF0ZS1wYXJ0cyI6W1syMDIzXV19LCJwYWdlIjoiMjE1MDEzMTkyMzExNzAxNjQiLCJwdWJsaXNoZXIiOiJTQUdFIFB1YmxpY2F0aW9ucyBTYWdlIENBOiBMb3MgQW5nZWxlcywgQ0EiLCJ2b2x1bWUiOiIxNCJ9LCJpc1RlbXBvcmFyeSI6ZmFsc2V9XX0="/>
          <w:id w:val="-998876827"/>
          <w:placeholder>
            <w:docPart w:val="D278B66348EC4645AB66789C5842BEBA"/>
          </w:placeholder>
        </w:sdtPr>
        <w:sdtContent>
          <w:customXmlInsRangeEnd w:id="34"/>
          <w:ins w:id="35" w:author="Tootooni, Mohammad Samie" w:date="2024-09-04T11:29:00Z" w16du:dateUtc="2024-09-04T16:29:00Z">
            <w:r w:rsidR="0036414F" w:rsidRPr="00D227EF">
              <w:rPr>
                <w:rFonts w:ascii="Times New Roman" w:eastAsia="Times New Roman" w:hAnsi="Times New Roman" w:cs="Times New Roman"/>
                <w:color w:val="000000"/>
                <w:sz w:val="20"/>
                <w:szCs w:val="20"/>
              </w:rPr>
              <w:t>[8]</w:t>
            </w:r>
          </w:ins>
          <w:customXmlInsRangeStart w:id="36" w:author="Tootooni, Mohammad Samie" w:date="2024-09-04T11:29:00Z"/>
        </w:sdtContent>
      </w:sdt>
      <w:customXmlInsRangeEnd w:id="36"/>
      <w:ins w:id="37" w:author="Tootooni, Mohammad Samie" w:date="2024-09-04T11:29:00Z" w16du:dateUtc="2024-09-04T16:29:00Z">
        <w:r w:rsidR="0036414F">
          <w:rPr>
            <w:rFonts w:ascii="Times New Roman" w:eastAsia="Times New Roman" w:hAnsi="Times New Roman" w:cs="Times New Roman"/>
            <w:sz w:val="20"/>
            <w:szCs w:val="20"/>
          </w:rPr>
          <w:t xml:space="preserve"> </w:t>
        </w:r>
      </w:ins>
      <w:customXmlInsRangeStart w:id="38"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ZDZkYmRhNDYtOTU1NS00ZThlLTk1Y2YtMjNlMjI2NWU0OTJkIiwicHJvcGVydGllcyI6eyJub3RlSW5kZXgiOjB9LCJpc0VkaXRlZCI6ZmFsc2UsIm1hbnVhbE92ZXJyaWRlIjp7ImlzTWFudWFsbHlPdmVycmlkZGVuIjpmYWxzZSwiY2l0ZXByb2NUZXh0IjoiWzldIiwibWFudWFsT3ZlcnJpZGVUZXh0IjoiIn0sImNpdGF0aW9uSXRlbXMiOlt7ImlkIjoiZDc3YmMwMmYtNWIwYi0zMDA4LTkwYjgtNzY0NmRlZGVmMzc4IiwiaXRlbURhdGEiOnsidHlwZSI6ImFydGljbGUtam91cm5hbCIsImlkIjoiZDc3YmMwMmYtNWIwYi0zMDA4LTkwYjgtNzY0NmRlZGVmMzc4IiwidGl0bGUiOiJHZW5vbWljIHN1cnZlaWxsYW5jZSBmb3IgU0FSUy1Db1YtMiB2YXJpYW50cyBjaXJjdWxhdGluZyBpbiB0aGUgVW5pdGVkIFN0YXRlcywgRGVjZW1iZXIgMjAyMOKAk01heSAyMDIxIiwiYXV0aG9yIjpbeyJmYW1pbHkiOiJQYXVsIiwiZ2l2ZW4iOiJQcmFiYXNhaiIsInBhcnNlLW5hbWVzIjpmYWxzZSwiZHJvcHBpbmctcGFydGljbGUiOiIiLCJub24tZHJvcHBpbmctcGFydGljbGUiOiIifV0sImNvbnRhaW5lci10aXRsZSI6Ik1NV1IuIE1vcmJpZGl0eSBhbmQgbW9ydGFsaXR5IHdlZWtseSByZXBvcnQiLCJjb250YWluZXItdGl0bGUtc2hvcnQiOiJNTVdSIE1vcmIgTW9ydGFsIFdrbHkgUmVwIiwiaXNzdWVkIjp7ImRhdGUtcGFydHMiOltbMjAyMV1dfSwidm9sdW1lIjoiNzAifSwiaXNUZW1wb3JhcnkiOmZhbHNlfV19"/>
          <w:id w:val="-884951809"/>
          <w:placeholder>
            <w:docPart w:val="D278B66348EC4645AB66789C5842BEBA"/>
          </w:placeholder>
        </w:sdtPr>
        <w:sdtContent>
          <w:customXmlInsRangeEnd w:id="38"/>
          <w:ins w:id="39" w:author="Tootooni, Mohammad Samie" w:date="2024-09-04T11:29:00Z" w16du:dateUtc="2024-09-04T16:29:00Z">
            <w:r w:rsidR="0036414F" w:rsidRPr="00D227EF">
              <w:rPr>
                <w:rFonts w:ascii="Times New Roman" w:eastAsia="Times New Roman" w:hAnsi="Times New Roman" w:cs="Times New Roman"/>
                <w:color w:val="000000"/>
                <w:sz w:val="20"/>
                <w:szCs w:val="20"/>
              </w:rPr>
              <w:t>[9]</w:t>
            </w:r>
          </w:ins>
          <w:customXmlInsRangeStart w:id="40" w:author="Tootooni, Mohammad Samie" w:date="2024-09-04T11:29:00Z"/>
        </w:sdtContent>
      </w:sdt>
      <w:customXmlInsRangeEnd w:id="40"/>
      <w:ins w:id="41" w:author="Tootooni, Mohammad Samie" w:date="2024-09-04T11:29:00Z" w16du:dateUtc="2024-09-04T16:29:00Z">
        <w:r w:rsidR="0036414F">
          <w:rPr>
            <w:rFonts w:ascii="Times New Roman" w:eastAsia="Times New Roman" w:hAnsi="Times New Roman" w:cs="Times New Roman"/>
            <w:sz w:val="20"/>
            <w:szCs w:val="20"/>
          </w:rPr>
          <w:t xml:space="preserve"> </w:t>
        </w:r>
      </w:ins>
      <w:customXmlInsRangeStart w:id="42"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YzMyNDcxNTktODJlMy00NGNiLTk0N2MtNDBlMmJkMzIyNDQwIiwicHJvcGVydGllcyI6eyJub3RlSW5kZXgiOjB9LCJpc0VkaXRlZCI6ZmFsc2UsIm1hbnVhbE92ZXJyaWRlIjp7ImlzTWFudWFsbHlPdmVycmlkZGVuIjpmYWxzZSwiY2l0ZXByb2NUZXh0IjoiWzEwXSIsIm1hbnVhbE92ZXJyaWRlVGV4dCI6IiJ9LCJjaXRhdGlvbkl0ZW1zIjpbeyJpZCI6IjViOWZmMTZlLTlhODEtMzkzOC1iZWFhLTdhNDg5YTc5YzE0YyIsIml0ZW1EYXRhIjp7InR5cGUiOiJhcnRpY2xlLWpvdXJuYWwiLCJpZCI6IjViOWZmMTZlLTlhODEtMzkzOC1iZWFhLTdhNDg5YTc5YzE0YyIsInRpdGxlIjoiQWxwaGEsIGFuZCBtb3JlOiB3aGF0IHRvIGtub3cgYWJvdXQgdGhlIGNvcm9uYXZpcnVzIHZhcmlhbnRzIiwiYXV0aG9yIjpbeyJmYW1pbHkiOiJPbWljcm9uIiwiZ2l2ZW4iOiJEZWx0YSIsInBhcnNlLW5hbWVzIjpmYWxzZSwiZHJvcHBpbmctcGFydGljbGUiOiIiLCJub24tZHJvcHBpbmctcGFydGljbGUiOiIifV0sImNvbnRhaW5lci10aXRsZSI6IllhbGUgTWVkaWNpbmUgQXZhaWxhYmxlIGF0OiBodHRwczovL3d3dy4geWFsZW1lZGljaW5lLiBvcmcvbmV3cy9jb3ZpZC0xOS12YXJpYW50cy1vZi1jb25jZXJuLW9taWNyb24uIEFjY2Vzc2VkIEp1bmUiLCJpc3N1ZWQiOnsiZGF0ZS1wYXJ0cyI6W1syMDIzXV19LCJ2b2x1bWUiOiI5IiwiY29udGFpbmVyLXRpdGxlLXNob3J0IjoiIn0sImlzVGVtcG9yYXJ5IjpmYWxzZX1dfQ=="/>
          <w:id w:val="-203182547"/>
          <w:placeholder>
            <w:docPart w:val="D278B66348EC4645AB66789C5842BEBA"/>
          </w:placeholder>
        </w:sdtPr>
        <w:sdtContent>
          <w:customXmlInsRangeEnd w:id="42"/>
          <w:ins w:id="43" w:author="Tootooni, Mohammad Samie" w:date="2024-09-04T11:29:00Z" w16du:dateUtc="2024-09-04T16:29:00Z">
            <w:r w:rsidR="0036414F" w:rsidRPr="00D227EF">
              <w:rPr>
                <w:rFonts w:ascii="Times New Roman" w:eastAsia="Times New Roman" w:hAnsi="Times New Roman" w:cs="Times New Roman"/>
                <w:color w:val="000000"/>
                <w:sz w:val="20"/>
                <w:szCs w:val="20"/>
              </w:rPr>
              <w:t>[10]</w:t>
            </w:r>
          </w:ins>
          <w:customXmlInsRangeStart w:id="44" w:author="Tootooni, Mohammad Samie" w:date="2024-09-04T11:29:00Z"/>
        </w:sdtContent>
      </w:sdt>
      <w:customXmlInsRangeEnd w:id="44"/>
      <w:ins w:id="45" w:author="Tootooni, Mohammad Samie" w:date="2024-09-04T11:29:00Z" w16du:dateUtc="2024-09-04T16:29:00Z">
        <w:r w:rsidR="0036414F" w:rsidRPr="0003636E">
          <w:rPr>
            <w:rFonts w:ascii="Times New Roman" w:eastAsia="Times New Roman" w:hAnsi="Times New Roman" w:cs="Times New Roman"/>
            <w:sz w:val="20"/>
            <w:szCs w:val="20"/>
          </w:rPr>
          <w:t xml:space="preserve"> </w:t>
        </w:r>
      </w:ins>
      <w:customXmlInsRangeStart w:id="46"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ZDk5ODY4NDAtNzMwMC00YzU3LWFkZmMtOTI3NDI5YjEwZjg2IiwicHJvcGVydGllcyI6eyJub3RlSW5kZXgiOjB9LCJpc0VkaXRlZCI6ZmFsc2UsIm1hbnVhbE92ZXJyaWRlIjp7ImlzTWFudWFsbHlPdmVycmlkZGVuIjpmYWxzZSwiY2l0ZXByb2NUZXh0IjoiWzhdIiwibWFudWFsT3ZlcnJpZGVUZXh0IjoiIn0sImNpdGF0aW9uSXRlbXMiOlt7ImlkIjoiNzA2MTNmNDQtMTk1ZS0zM2JlLWE1ZjItNmExNDU3YzQyMDliIiwiaXRlbURhdGEiOnsidHlwZSI6ImFydGljbGUtam91cm5hbCIsImlkIjoiNzA2MTNmNDQtMTk1ZS0zM2JlLWE1ZjItNmExNDU3YzQyMDliIiwidGl0bGUiOiJBbiBhbmFseXNpcyBvZiBDT1ZJRC0xOSBtb3J0YWxpdHkgZHVyaW5nIHRoZSBkb21pbmFuY3kgb2YgYWxwaGEsIGRlbHRhLCBhbmQgb21pY3JvbiBpbiB0aGUgVVNBIiwiYXV0aG9yIjpbeyJmYW1pbHkiOiJUYWJhdGFiYWkiLCJnaXZlbiI6Ik1vaGFtbWFkIiwicGFyc2UtbmFtZXMiOmZhbHNlLCJkcm9wcGluZy1wYXJ0aWNsZSI6IiIsIm5vbi1kcm9wcGluZy1wYXJ0aWNsZSI6IiJ9LHsiZmFtaWx5IjoiSnVhcmV6IiwiZ2l2ZW4iOiJQYXVsIEQiLCJwYXJzZS1uYW1lcyI6ZmFsc2UsImRyb3BwaW5nLXBhcnRpY2xlIjoiIiwibm9uLWRyb3BwaW5nLXBhcnRpY2xlIjoiIn0seyJmYW1pbHkiOiJNYXR0aGV3cy1KdWFyZXoiLCJnaXZlbiI6IlBhdHJpY2lhIiwicGFyc2UtbmFtZXMiOmZhbHNlLCJkcm9wcGluZy1wYXJ0aWNsZSI6IiIsIm5vbi1kcm9wcGluZy1wYXJ0aWNsZSI6IiJ9LHsiZmFtaWx5IjoiV2lsdXMiLCJnaXZlbiI6IkRlcmVrIE0iLCJwYXJzZS1uYW1lcyI6ZmFsc2UsImRyb3BwaW5nLXBhcnRpY2xlIjoiIiwibm9uLWRyb3BwaW5nLXBhcnRpY2xlIjoiIn0seyJmYW1pbHkiOiJSYW1lc2giLCJnaXZlbiI6IkFyYW1hbmRsYSIsInBhcnNlLW5hbWVzIjpmYWxzZSwiZHJvcHBpbmctcGFydGljbGUiOiIiLCJub24tZHJvcHBpbmctcGFydGljbGUiOiIifSx7ImZhbWlseSI6IkFsY2VuZG9yIiwiZ2l2ZW4iOiJEb25hbGQgSiIsInBhcnNlLW5hbWVzIjpmYWxzZSwiZHJvcHBpbmctcGFydGljbGUiOiIiLCJub24tZHJvcHBpbmctcGFydGljbGUiOiIifSx7ImZhbWlseSI6IlRhYmF0YWJhaSIsImdpdmVuIjoiTmlraSIsInBhcnNlLW5hbWVzIjpmYWxzZSwiZHJvcHBpbmctcGFydGljbGUiOiIiLCJub24tZHJvcHBpbmctcGFydGljbGUiOiIifSx7ImZhbWlseSI6IlNpbmdoIiwiZ2l2ZW4iOiJLYXJhbiBQIiwicGFyc2UtbmFtZXMiOmZhbHNlLCJkcm9wcGluZy1wYXJ0aWNsZSI6IiIsIm5vbi1kcm9wcGluZy1wYXJ0aWNsZSI6IiJ9XSwiY29udGFpbmVyLXRpdGxlIjoiSm91cm5hbCBvZiBQcmltYXJ5IENhcmUgJiBDb21tdW5pdHkgSGVhbHRoIiwiY29udGFpbmVyLXRpdGxlLXNob3J0IjoiSiBQcmltIENhcmUgQ29tbXVuaXR5IEhlYWx0aCIsIklTU04iOiIyMTUwLTEzMTkiLCJpc3N1ZWQiOnsiZGF0ZS1wYXJ0cyI6W1syMDIzXV19LCJwYWdlIjoiMjE1MDEzMTkyMzExNzAxNjQiLCJwdWJsaXNoZXIiOiJTQUdFIFB1YmxpY2F0aW9ucyBTYWdlIENBOiBMb3MgQW5nZWxlcywgQ0EiLCJ2b2x1bWUiOiIxNCJ9LCJpc1RlbXBvcmFyeSI6ZmFsc2V9XX0="/>
          <w:id w:val="1653562904"/>
          <w:placeholder>
            <w:docPart w:val="2C2FE1752F874E35B2313195EF26A5F3"/>
          </w:placeholder>
        </w:sdtPr>
        <w:sdtContent>
          <w:customXmlInsRangeEnd w:id="46"/>
          <w:ins w:id="47" w:author="Tootooni, Mohammad Samie" w:date="2024-09-04T11:29:00Z" w16du:dateUtc="2024-09-04T16:29:00Z">
            <w:r w:rsidR="0036414F" w:rsidRPr="00D227EF">
              <w:rPr>
                <w:rFonts w:ascii="Times New Roman" w:eastAsia="Times New Roman" w:hAnsi="Times New Roman" w:cs="Times New Roman"/>
                <w:color w:val="000000"/>
                <w:sz w:val="20"/>
                <w:szCs w:val="20"/>
              </w:rPr>
              <w:t>[8]</w:t>
            </w:r>
          </w:ins>
          <w:customXmlInsRangeStart w:id="48" w:author="Tootooni, Mohammad Samie" w:date="2024-09-04T11:29:00Z"/>
        </w:sdtContent>
      </w:sdt>
      <w:customXmlInsRangeEnd w:id="48"/>
      <w:ins w:id="49" w:author="Tootooni, Mohammad Samie" w:date="2024-09-04T11:29:00Z" w16du:dateUtc="2024-09-04T16:29:00Z">
        <w:r w:rsidR="0036414F">
          <w:rPr>
            <w:rFonts w:ascii="Times New Roman" w:eastAsia="Times New Roman" w:hAnsi="Times New Roman" w:cs="Times New Roman"/>
            <w:sz w:val="20"/>
            <w:szCs w:val="20"/>
          </w:rPr>
          <w:t xml:space="preserve"> </w:t>
        </w:r>
      </w:ins>
      <w:customXmlInsRangeStart w:id="50"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NWE1Y2YzYmEtYjI1ZS00YTkzLTk2YzUtMWY5Y2JlMjg4OTIwIiwicHJvcGVydGllcyI6eyJub3RlSW5kZXgiOjB9LCJpc0VkaXRlZCI6ZmFsc2UsIm1hbnVhbE92ZXJyaWRlIjp7ImlzTWFudWFsbHlPdmVycmlkZGVuIjpmYWxzZSwiY2l0ZXByb2NUZXh0IjoiWzExXSwgWzEyXSIsIm1hbnVhbE92ZXJyaWRlVGV4dCI6IiJ9LCJjaXRhdGlvbkl0ZW1zIjpbeyJpZCI6ImM3ZTk4YmM2LTYwMWMtM2E3YS1iZGRhLWMzODVkZWM4ZDNjYyIsIml0ZW1EYXRhIjp7InR5cGUiOiJhcnRpY2xlLWpvdXJuYWwiLCJpZCI6ImM3ZTk4YmM2LTYwMWMtM2E3YS1iZGRhLWMzODVkZWM4ZDNjYyIsInRpdGxlIjoiU2V2ZXJpdHkgb2Ygc2V2ZXJlIGFjdXRlIHJlc3BpcmF0b3J5IHN5c3RlbSBjb3JvbmF2aXJ1cyAyIChTQVJTLUNvVi0yKSBhbHBoYSB2YXJpYW50IChCLiAxLjEuIDcpIGluIEVuZ2xhbmQiLCJhdXRob3IiOlt7ImZhbWlseSI6IkdyaW50IiwiZ2l2ZW4iOiJEYW5pZWwgSiIsInBhcnNlLW5hbWVzIjpmYWxzZSwiZHJvcHBpbmctcGFydGljbGUiOiIiLCJub24tZHJvcHBpbmctcGFydGljbGUiOiIifSx7ImZhbWlseSI6IldpbmciLCJnaXZlbiI6IktldmluIiwicGFyc2UtbmFtZXMiOmZhbHNlLCJkcm9wcGluZy1wYXJ0aWNsZSI6IiIsIm5vbi1kcm9wcGluZy1wYXJ0aWNsZSI6IiJ9LHsiZmFtaWx5IjoiSG91bGloYW4iLCJnaXZlbiI6IkNhdGhlcmluZSIsInBhcnNlLW5hbWVzIjpmYWxzZSwiZHJvcHBpbmctcGFydGljbGUiOiIiLCJub24tZHJvcHBpbmctcGFydGljbGUiOiIifSx7ImZhbWlseSI6IkdpYmJzIiwiZ2l2ZW4iOiJIYW1pc2ggUCIsInBhcnNlLW5hbWVzIjpmYWxzZSwiZHJvcHBpbmctcGFydGljbGUiOiIiLCJub24tZHJvcHBpbmctcGFydGljbGUiOiIifSx7ImZhbWlseSI6IkV2YW5zIiwiZ2l2ZW4iOiJTdGVwaGVuIEogVyIsInBhcnNlLW5hbWVzIjpmYWxzZSwiZHJvcHBpbmctcGFydGljbGUiOiIiLCJub24tZHJvcHBpbmctcGFydGljbGUiOiIifSx7ImZhbWlseSI6IldpbGxpYW1zb24iLCJnaXZlbiI6IkVsaXphYmV0aCIsInBhcnNlLW5hbWVzIjpmYWxzZSwiZHJvcHBpbmctcGFydGljbGUiOiIiLCJub24tZHJvcHBpbmctcGFydGljbGUiOiIifSx7ImZhbWlseSI6Ik1jRG9uYWxkIiwiZ2l2ZW4iOiJIZWxlbiBJIiwicGFyc2UtbmFtZXMiOmZhbHNlLCJkcm9wcGluZy1wYXJ0aWNsZSI6IiIsIm5vbi1kcm9wcGluZy1wYXJ0aWNsZSI6IiJ9LHsiZmFtaWx5IjoiQmhhc2thcmFuIiwiZ2l2ZW4iOiJLcmlzaG5hbiIsInBhcnNlLW5hbWVzIjpmYWxzZSwiZHJvcHBpbmctcGFydGljbGUiOiIiLCJub24tZHJvcHBpbmctcGFydGljbGUiOiIifSx7ImZhbWlseSI6IkV2YW5zIiwiZ2l2ZW4iOiJEYXZpZCIsInBhcnNlLW5hbWVzIjpmYWxzZSwiZHJvcHBpbmctcGFydGljbGUiOiIiLCJub24tZHJvcHBpbmctcGFydGljbGUiOiIifSx7ImZhbWlseSI6IldhbGtlciIsImdpdmVuIjoiQWxleCBKIiwicGFyc2UtbmFtZXMiOmZhbHNlLCJkcm9wcGluZy1wYXJ0aWNsZSI6IiIsIm5vbi1kcm9wcGluZy1wYXJ0aWNsZSI6IiJ9XSwiY29udGFpbmVyLXRpdGxlIjoiQ2xpbmljYWwgSW5mZWN0aW91cyBEaXNlYXNlcyIsIklTU04iOiIxMDU4LTQ4MzgiLCJpc3N1ZWQiOnsiZGF0ZS1wYXJ0cyI6W1syMDIyXV19LCJwYWdlIjoiZTExMjAtZTExMjciLCJwdWJsaXNoZXIiOiJPeGZvcmQgVW5pdmVyc2l0eSBQcmVzcyBVUyIsImlzc3VlIjoiMSIsInZvbHVtZSI6Ijc1IiwiY29udGFpbmVyLXRpdGxlLXNob3J0IjoiIn0sImlzVGVtcG9yYXJ5IjpmYWxzZX0seyJpZCI6IjhiMDdmMWZhLTE2YTQtM2FiNS1hMjllLThmNDc4MjNlNDFlYiIsIml0ZW1EYXRhIjp7InR5cGUiOiJhcnRpY2xlLWpvdXJuYWwiLCJpZCI6IjhiMDdmMWZhLTE2YTQtM2FiNS1hMjllLThmNDc4MjNlNDFlYiIsInRpdGxlIjoiVGhlIFNBUlMtQ29WLTIgQWxwaGEgdmFyaWFudCBjYXVzZWQgaW5jcmVhc2VkIGNsaW5pY2FsIHNldmVyaXR5IG9mIGRpc2Vhc2UgaW4gU2NvdGxhbmQ6IGEgZ2Vub21pY3MtYmFzZWQgcHJvc3BlY3RpdmUgY29ob3J0IGFuYWx5c2lzIiwiYXV0aG9yIjpbeyJmYW1pbHkiOiJQYXNjYWxsIiwiZ2l2ZW4iOiJEYXZpZCBKIiwicGFyc2UtbmFtZXMiOmZhbHNlLCJkcm9wcGluZy1wYXJ0aWNsZSI6IiIsIm5vbi1kcm9wcGluZy1wYXJ0aWNsZSI6IiJ9LHsiZmFtaWx5IjoiTW9sbGV0dCIsImdpdmVuIjoiR3V5IiwicGFyc2UtbmFtZXMiOmZhbHNlLCJkcm9wcGluZy1wYXJ0aWNsZSI6IiIsIm5vbi1kcm9wcGluZy1wYXJ0aWNsZSI6IiJ9LHsiZmFtaWx5IjoiVmluayIsImdpdmVuIjoiRWxlbiIsInBhcnNlLW5hbWVzIjpmYWxzZSwiZHJvcHBpbmctcGFydGljbGUiOiIiLCJub24tZHJvcHBpbmctcGFydGljbGUiOiIifSx7ImZhbWlseSI6IlNoZXBoZXJkIiwiZ2l2ZW4iOiJKYW1lcyBHIiwicGFyc2UtbmFtZXMiOmZhbHNlLCJkcm9wcGluZy1wYXJ0aWNsZSI6IiIsIm5vbi1kcm9wcGluZy1wYXJ0aWNsZSI6IiJ9LHsiZmFtaWx5IjoiV2lsbGlhbXMiLCJnaXZlbiI6IlRob21hcyIsInBhcnNlLW5hbWVzIjpmYWxzZSwiZHJvcHBpbmctcGFydGljbGUiOiIiLCJub24tZHJvcHBpbmctcGFydGljbGUiOiIifSx7ImZhbWlseSI6Ildhc3RuZWRnZSIsImdpdmVuIjoiRWxpemFiZXRoIiwicGFyc2UtbmFtZXMiOmZhbHNlLCJkcm9wcGluZy1wYXJ0aWNsZSI6IiIsIm5vbi1kcm9wcGluZy1wYXJ0aWNsZSI6IiJ9LHsiZmFtaWx5IjoiQmxhY293IiwiZ2l2ZW4iOiJSYWNoZWwiLCJwYXJzZS1uYW1lcyI6ZmFsc2UsImRyb3BwaW5nLXBhcnRpY2xlIjoiIiwibm9uLWRyb3BwaW5nLXBhcnRpY2xlIjoiIn0seyJmYW1pbHkiOiJIdWdoZXMiLCJnaXZlbiI6Ikpvc2VwaCIsInBhcnNlLW5hbWVzIjpmYWxzZSwiZHJvcHBpbmctcGFydGljbGUiOiIiLCJub24tZHJvcHBpbmctcGFydGljbGUiOiIifSx7ImZhbWlseSI6IlJvYmVydHNvbiIsImdpdmVuIjoiRGF2aWQgTCIsInBhcnNlLW5hbWVzIjpmYWxzZSwiZHJvcHBpbmctcGFydGljbGUiOiIiLCJub24tZHJvcHBpbmctcGFydGljbGUiOiIifSx7ImZhbWlseSI6Ikx5Y2V0dCIsImdpdmVuIjoiU2FtYW50aGEiLCJwYXJzZS1uYW1lcyI6ZmFsc2UsImRyb3BwaW5nLXBhcnRpY2xlIjoiIiwibm9uLWRyb3BwaW5nLXBhcnRpY2xlIjoiIn1dLCJjb250YWluZXItdGl0bGUiOiJNZWRSeGl2IiwiaXNzdWVkIjp7ImRhdGUtcGFydHMiOltbMjAyMV1dfSwicGFnZSI6IjIwMjEtMjAyOCIsInB1Ymxpc2hlciI6IkNvbGQgU3ByaW5nIEhhcmJvciBMYWJvcmF0b3J5IFByZXNzIiwiY29udGFpbmVyLXRpdGxlLXNob3J0IjoiIn0sImlzVGVtcG9yYXJ5IjpmYWxzZX1dfQ=="/>
          <w:id w:val="190494334"/>
          <w:placeholder>
            <w:docPart w:val="D278B66348EC4645AB66789C5842BEBA"/>
          </w:placeholder>
        </w:sdtPr>
        <w:sdtContent>
          <w:customXmlInsRangeEnd w:id="50"/>
          <w:ins w:id="51" w:author="Tootooni, Mohammad Samie" w:date="2024-09-04T11:29:00Z" w16du:dateUtc="2024-09-04T16:29:00Z">
            <w:r w:rsidR="0036414F" w:rsidRPr="00D227EF">
              <w:rPr>
                <w:rFonts w:ascii="Times New Roman" w:eastAsia="Times New Roman" w:hAnsi="Times New Roman" w:cs="Times New Roman"/>
                <w:color w:val="000000"/>
                <w:sz w:val="20"/>
                <w:szCs w:val="20"/>
              </w:rPr>
              <w:t>[11], [12]</w:t>
            </w:r>
          </w:ins>
          <w:customXmlInsRangeStart w:id="52" w:author="Tootooni, Mohammad Samie" w:date="2024-09-04T11:29:00Z"/>
        </w:sdtContent>
      </w:sdt>
      <w:customXmlInsRangeEnd w:id="52"/>
      <w:ins w:id="53" w:author="Tootooni, Mohammad Samie" w:date="2024-09-04T11:29:00Z" w16du:dateUtc="2024-09-04T16:29:00Z">
        <w:r w:rsidR="0036414F">
          <w:rPr>
            <w:rFonts w:ascii="Times New Roman" w:eastAsia="Times New Roman" w:hAnsi="Times New Roman" w:cs="Times New Roman"/>
            <w:sz w:val="20"/>
            <w:szCs w:val="20"/>
          </w:rPr>
          <w:t>.</w:t>
        </w:r>
      </w:ins>
      <w:ins w:id="54" w:author="Tootooni, Mohammad Samie" w:date="2024-09-04T11:32:00Z" w16du:dateUtc="2024-09-04T16:32:00Z">
        <w:r w:rsidR="005C03C7">
          <w:rPr>
            <w:rFonts w:ascii="Times New Roman" w:eastAsia="Times New Roman" w:hAnsi="Times New Roman" w:cs="Times New Roman"/>
            <w:sz w:val="20"/>
            <w:szCs w:val="20"/>
          </w:rPr>
          <w:t xml:space="preserve"> </w:t>
        </w:r>
      </w:ins>
      <w:ins w:id="55" w:author="Tootooni, Mohammad Samie" w:date="2024-09-04T11:27:00Z" w16du:dateUtc="2024-09-04T16:27:00Z">
        <w:r w:rsidR="00316015" w:rsidRPr="00316015">
          <w:rPr>
            <w:rFonts w:ascii="Times New Roman" w:eastAsia="Times New Roman" w:hAnsi="Times New Roman" w:cs="Times New Roman"/>
            <w:color w:val="000000"/>
            <w:sz w:val="20"/>
            <w:szCs w:val="20"/>
          </w:rPr>
          <w:t>Delta, originating in India, was the most severe, leading to higher rates of infection, hospitalization, and death, especially among the unvaccinated</w:t>
        </w:r>
      </w:ins>
      <w:ins w:id="56" w:author="Tootooni, Mohammad Samie" w:date="2024-09-04T11:31:00Z" w16du:dateUtc="2024-09-04T16:31:00Z">
        <w:r w:rsidR="00F867A7">
          <w:rPr>
            <w:rFonts w:ascii="Times New Roman" w:eastAsia="Times New Roman" w:hAnsi="Times New Roman" w:cs="Times New Roman"/>
            <w:color w:val="000000"/>
            <w:sz w:val="20"/>
            <w:szCs w:val="20"/>
          </w:rPr>
          <w:t xml:space="preserve"> </w:t>
        </w:r>
      </w:ins>
      <w:customXmlInsRangeStart w:id="57" w:author="Tootooni, Mohammad Samie" w:date="2024-09-04T11:31:00Z"/>
      <w:sdt>
        <w:sdtPr>
          <w:rPr>
            <w:rFonts w:ascii="Times New Roman" w:eastAsia="Times New Roman" w:hAnsi="Times New Roman" w:cs="Times New Roman"/>
            <w:color w:val="000000"/>
            <w:sz w:val="20"/>
            <w:szCs w:val="20"/>
          </w:rPr>
          <w:tag w:val="MENDELEY_CITATION_v3_eyJjaXRhdGlvbklEIjoiTUVOREVMRVlfQ0lUQVRJT05fMzhhMTQ4MWEtNjM4MS00NjE3LWE4NWYtNjIwNDIxY2NhYTc0IiwicHJvcGVydGllcyI6eyJub3RlSW5kZXgiOjB9LCJpc0VkaXRlZCI6ZmFsc2UsIm1hbnVhbE92ZXJyaWRlIjp7ImlzTWFudWFsbHlPdmVycmlkZGVuIjpmYWxzZSwiY2l0ZXByb2NUZXh0IjoiWzEzXSIsIm1hbnVhbE92ZXJyaWRlVGV4dCI6IiJ9LCJjaXRhdGlvbkl0ZW1zIjpbeyJpZCI6IjczYjE3Y2JmLTQ5ZTAtMzBlNS04ZjQ3LWRlMzQ2N2QwMzdlYSIsIml0ZW1EYXRhIjp7InR5cGUiOiJhcnRpY2xlLWpvdXJuYWwiLCJpZCI6IjczYjE3Y2JmLTQ5ZTAtMzBlNS04ZjQ3LWRlMzQ2N2QwMzdlYSIsInRpdGxlIjoiSG9zcGl0YWwgYWRtaXNzaW9uIGFuZCBlbWVyZ2VuY3kgY2FyZSBhdHRlbmRhbmNlIHJpc2sgZm9yIFNBUlMtQ29WLTIgZGVsdGEgKEIuIDEuNjE3LiAyKSBjb21wYXJlZCB3aXRoIGFscGhhIChCLiAxLjEuIDcpIHZhcmlhbnRzIG9mIGNvbmNlcm46IGEgY29ob3J0IHN0dWR5IiwiYXV0aG9yIjpbeyJmYW1pbHkiOiJUd29oaWciLCJnaXZlbiI6IkthdGhlcmluZSBBIiwicGFyc2UtbmFtZXMiOmZhbHNlLCJkcm9wcGluZy1wYXJ0aWNsZSI6IiIsIm5vbi1kcm9wcGluZy1wYXJ0aWNsZSI6IiJ9LHsiZmFtaWx5IjoiTnliZXJnIiwiZ2l2ZW4iOiJUb21teSIsInBhcnNlLW5hbWVzIjpmYWxzZSwiZHJvcHBpbmctcGFydGljbGUiOiIiLCJub24tZHJvcHBpbmctcGFydGljbGUiOiIifSx7ImZhbWlseSI6IlphaWRpIiwiZ2l2ZW4iOiJBc2FkIiwicGFyc2UtbmFtZXMiOmZhbHNlLCJkcm9wcGluZy1wYXJ0aWNsZSI6IiIsIm5vbi1kcm9wcGluZy1wYXJ0aWNsZSI6IiJ9LHsiZmFtaWx5IjoiVGhlbHdhbGwiLCJnaXZlbiI6IlNpbW9uIiwicGFyc2UtbmFtZXMiOmZhbHNlLCJkcm9wcGluZy1wYXJ0aWNsZSI6IiIsIm5vbi1kcm9wcGluZy1wYXJ0aWNsZSI6IiJ9LHsiZmFtaWx5IjoiU2lubmF0aGFtYnkiLCJnaXZlbiI6Ik1hcnkgQSIsInBhcnNlLW5hbWVzIjpmYWxzZSwiZHJvcHBpbmctcGFydGljbGUiOiIiLCJub24tZHJvcHBpbmctcGFydGljbGUiOiIifSx7ImZhbWlseSI6IkFsaWFiYWRpIiwiZ2l2ZW4iOiJTaGlyaW4iLCJwYXJzZS1uYW1lcyI6ZmFsc2UsImRyb3BwaW5nLXBhcnRpY2xlIjoiIiwibm9uLWRyb3BwaW5nLXBhcnRpY2xlIjoiIn0seyJmYW1pbHkiOiJTZWFtYW4iLCJnaXZlbiI6IlNoYXVuIFIiLCJwYXJzZS1uYW1lcyI6ZmFsc2UsImRyb3BwaW5nLXBhcnRpY2xlIjoiIiwibm9uLWRyb3BwaW5nLXBhcnRpY2xlIjoiIn0seyJmYW1pbHkiOiJIYXJyaXMiLCJnaXZlbiI6IlJvc3MgSiIsInBhcnNlLW5hbWVzIjpmYWxzZSwiZHJvcHBpbmctcGFydGljbGUiOiIiLCJub24tZHJvcHBpbmctcGFydGljbGUiOiIifSx7ImZhbWlseSI6IkhvcGUiLCJnaXZlbiI6IlJ1c3NlbGwiLCJwYXJzZS1uYW1lcyI6ZmFsc2UsImRyb3BwaW5nLXBhcnRpY2xlIjoiIiwibm9uLWRyb3BwaW5nLXBhcnRpY2xlIjoiIn0seyJmYW1pbHkiOiJMb3Blei1CZXJuYWwiLCJnaXZlbiI6IkphbWllIiwicGFyc2UtbmFtZXMiOmZhbHNlLCJkcm9wcGluZy1wYXJ0aWNsZSI6IiIsIm5vbi1kcm9wcGluZy1wYXJ0aWNsZSI6IiJ9XSwiY29udGFpbmVyLXRpdGxlIjoiVGhlIExhbmNldCBJbmZlY3Rpb3VzIERpc2Vhc2VzIiwiY29udGFpbmVyLXRpdGxlLXNob3J0IjoiTGFuY2V0IEluZmVjdCBEaXMiLCJJU1NOIjoiMTQ3My0zMDk5IiwiaXNzdWVkIjp7ImRhdGUtcGFydHMiOltbMjAyMl1dfSwicGFnZSI6IjM1LTQyIiwicHVibGlzaGVyIjoiRWxzZXZpZXIiLCJpc3N1ZSI6IjEiLCJ2b2x1bWUiOiIyMiJ9LCJpc1RlbXBvcmFyeSI6ZmFsc2V9XX0="/>
          <w:id w:val="-266460411"/>
          <w:placeholder>
            <w:docPart w:val="7177D8EE82B44D1A8569BB05F6E32F50"/>
          </w:placeholder>
        </w:sdtPr>
        <w:sdtContent>
          <w:customXmlInsRangeEnd w:id="57"/>
          <w:ins w:id="58" w:author="Tootooni, Mohammad Samie" w:date="2024-09-04T11:31:00Z" w16du:dateUtc="2024-09-04T16:31:00Z">
            <w:r w:rsidR="00F867A7" w:rsidRPr="00D227EF">
              <w:rPr>
                <w:rFonts w:ascii="Times New Roman" w:eastAsia="Times New Roman" w:hAnsi="Times New Roman" w:cs="Times New Roman"/>
                <w:color w:val="000000"/>
                <w:sz w:val="20"/>
                <w:szCs w:val="20"/>
              </w:rPr>
              <w:t>[13]</w:t>
            </w:r>
          </w:ins>
          <w:customXmlInsRangeStart w:id="59" w:author="Tootooni, Mohammad Samie" w:date="2024-09-04T11:31:00Z"/>
        </w:sdtContent>
      </w:sdt>
      <w:customXmlInsRangeEnd w:id="59"/>
      <w:ins w:id="60" w:author="Tootooni, Mohammad Samie" w:date="2024-09-04T11:31:00Z" w16du:dateUtc="2024-09-04T16:31:00Z">
        <w:r w:rsidR="00F867A7">
          <w:rPr>
            <w:rFonts w:ascii="Times New Roman" w:eastAsia="Times New Roman" w:hAnsi="Times New Roman" w:cs="Times New Roman"/>
            <w:sz w:val="20"/>
            <w:szCs w:val="20"/>
          </w:rPr>
          <w:t xml:space="preserve"> </w:t>
        </w:r>
      </w:ins>
      <w:customXmlInsRangeStart w:id="61" w:author="Tootooni, Mohammad Samie" w:date="2024-09-04T11:31:00Z"/>
      <w:sdt>
        <w:sdtPr>
          <w:rPr>
            <w:rFonts w:ascii="Times New Roman" w:eastAsia="Times New Roman" w:hAnsi="Times New Roman" w:cs="Times New Roman"/>
            <w:color w:val="000000"/>
            <w:sz w:val="20"/>
            <w:szCs w:val="20"/>
          </w:rPr>
          <w:tag w:val="MENDELEY_CITATION_v3_eyJjaXRhdGlvbklEIjoiTUVOREVMRVlfQ0lUQVRJT05fYTJiYjU5NDktYzIzMC00NmJlLWE1NzktZDI2OTY1OTljZGRiIiwicHJvcGVydGllcyI6eyJub3RlSW5kZXgiOjB9LCJpc0VkaXRlZCI6ZmFsc2UsIm1hbnVhbE92ZXJyaWRlIjp7ImlzTWFudWFsbHlPdmVycmlkZGVuIjpmYWxzZSwiY2l0ZXByb2NUZXh0IjoiWzEwXSIsIm1hbnVhbE92ZXJyaWRlVGV4dCI6IiJ9LCJjaXRhdGlvbkl0ZW1zIjpbeyJpZCI6IjViOWZmMTZlLTlhODEtMzkzOC1iZWFhLTdhNDg5YTc5YzE0YyIsIml0ZW1EYXRhIjp7InR5cGUiOiJhcnRpY2xlLWpvdXJuYWwiLCJpZCI6IjViOWZmMTZlLTlhODEtMzkzOC1iZWFhLTdhNDg5YTc5YzE0YyIsInRpdGxlIjoiQWxwaGEsIGFuZCBtb3JlOiB3aGF0IHRvIGtub3cgYWJvdXQgdGhlIGNvcm9uYXZpcnVzIHZhcmlhbnRzIiwiYXV0aG9yIjpbeyJmYW1pbHkiOiJPbWljcm9uIiwiZ2l2ZW4iOiJEZWx0YSIsInBhcnNlLW5hbWVzIjpmYWxzZSwiZHJvcHBpbmctcGFydGljbGUiOiIiLCJub24tZHJvcHBpbmctcGFydGljbGUiOiIifV0sImNvbnRhaW5lci10aXRsZSI6IllhbGUgTWVkaWNpbmUgQXZhaWxhYmxlIGF0OiBodHRwczovL3d3dy4geWFsZW1lZGljaW5lLiBvcmcvbmV3cy9jb3ZpZC0xOS12YXJpYW50cy1vZi1jb25jZXJuLW9taWNyb24uIEFjY2Vzc2VkIEp1bmUiLCJpc3N1ZWQiOnsiZGF0ZS1wYXJ0cyI6W1syMDIzXV19LCJ2b2x1bWUiOiI5IiwiY29udGFpbmVyLXRpdGxlLXNob3J0IjoiIn0sImlzVGVtcG9yYXJ5IjpmYWxzZX1dfQ=="/>
          <w:id w:val="-1031950778"/>
          <w:placeholder>
            <w:docPart w:val="7177D8EE82B44D1A8569BB05F6E32F50"/>
          </w:placeholder>
        </w:sdtPr>
        <w:sdtContent>
          <w:customXmlInsRangeEnd w:id="61"/>
          <w:ins w:id="62" w:author="Tootooni, Mohammad Samie" w:date="2024-09-04T11:31:00Z" w16du:dateUtc="2024-09-04T16:31:00Z">
            <w:r w:rsidR="00F867A7" w:rsidRPr="00D227EF">
              <w:rPr>
                <w:rFonts w:ascii="Times New Roman" w:eastAsia="Times New Roman" w:hAnsi="Times New Roman" w:cs="Times New Roman"/>
                <w:color w:val="000000"/>
                <w:sz w:val="20"/>
                <w:szCs w:val="20"/>
              </w:rPr>
              <w:t>[10]</w:t>
            </w:r>
          </w:ins>
          <w:customXmlInsRangeStart w:id="63" w:author="Tootooni, Mohammad Samie" w:date="2024-09-04T11:31:00Z"/>
        </w:sdtContent>
      </w:sdt>
      <w:customXmlInsRangeEnd w:id="63"/>
      <w:ins w:id="64" w:author="Tootooni, Mohammad Samie" w:date="2024-09-04T11:31:00Z" w16du:dateUtc="2024-09-04T16:31:00Z">
        <w:r w:rsidR="00F867A7">
          <w:rPr>
            <w:rFonts w:ascii="Times New Roman" w:eastAsia="Times New Roman" w:hAnsi="Times New Roman" w:cs="Times New Roman"/>
            <w:color w:val="000000"/>
            <w:sz w:val="20"/>
            <w:szCs w:val="20"/>
          </w:rPr>
          <w:t xml:space="preserve"> </w:t>
        </w:r>
      </w:ins>
      <w:customXmlInsRangeStart w:id="65" w:author="Tootooni, Mohammad Samie" w:date="2024-09-04T11:31:00Z"/>
      <w:sdt>
        <w:sdtPr>
          <w:rPr>
            <w:rFonts w:ascii="Times New Roman" w:eastAsia="Times New Roman" w:hAnsi="Times New Roman" w:cs="Times New Roman"/>
            <w:color w:val="000000"/>
            <w:sz w:val="20"/>
            <w:szCs w:val="20"/>
          </w:rPr>
          <w:tag w:val="MENDELEY_CITATION_v3_eyJjaXRhdGlvbklEIjoiTUVOREVMRVlfQ0lUQVRJT05fNDg1MDI3MTAtNTc1ZS00MWIyLWFjMzctNzgzOTM2OWEyZTFiIiwicHJvcGVydGllcyI6eyJub3RlSW5kZXgiOjB9LCJpc0VkaXRlZCI6ZmFsc2UsIm1hbnVhbE92ZXJyaWRlIjp7ImlzTWFudWFsbHlPdmVycmlkZGVuIjpmYWxzZSwiY2l0ZXByb2NUZXh0IjoiWzE0XSIsIm1hbnVhbE92ZXJyaWRlVGV4dCI6IiJ9LCJjaXRhdGlvbkl0ZW1zIjpbeyJpZCI6ImU0ZWNiMTZkLTNjYjUtMzdlZS1iNmUwLTU1MzIwZGEyYmU3YSIsIml0ZW1EYXRhIjp7InR5cGUiOiJhcnRpY2xlLWpvdXJuYWwiLCJpZCI6ImU0ZWNiMTZkLTNjYjUtMzdlZS1iNmUwLTU1MzIwZGEyYmU3YSIsInRpdGxlIjoiQ2xpbmljYWwgc2V2ZXJpdHkgb2YsIGFuZCBlZmZlY3RpdmVuZXNzIG9mIG1STkEgdmFjY2luZXMgYWdhaW5zdCwgY292aWQtMTkgZnJvbSBvbWljcm9uLCBkZWx0YSwgYW5kIGFscGhhIFNBUlMtQ29WLTIgdmFyaWFudHMgaW4gdGhlIFVuaXRlZCBTdGF0ZXM6IHByb3NwZWN0aXZlIG9ic2VydmF0aW9uYWwgc3R1ZHkiLCJhdXRob3IiOlt7ImZhbWlseSI6IkxhdXJpbmciLCJnaXZlbiI6IkFkYW0gUyIsInBhcnNlLW5hbWVzIjpmYWxzZSwiZHJvcHBpbmctcGFydGljbGUiOiIiLCJub24tZHJvcHBpbmctcGFydGljbGUiOiIifSx7ImZhbWlseSI6IlRlbmZvcmRlIiwiZ2l2ZW4iOiJNYXJrIFciLCJwYXJzZS1uYW1lcyI6ZmFsc2UsImRyb3BwaW5nLXBhcnRpY2xlIjoiIiwibm9uLWRyb3BwaW5nLXBhcnRpY2xlIjoiIn0seyJmYW1pbHkiOiJDaGFwcGVsbCIsImdpdmVuIjoiSmFtZXMgRCIsInBhcnNlLW5hbWVzIjpmYWxzZSwiZHJvcHBpbmctcGFydGljbGUiOiIiLCJub24tZHJvcHBpbmctcGFydGljbGUiOiIifSx7ImZhbWlseSI6IkdhZ2xhbmkiLCJnaXZlbiI6Ik1hbmp1c2hhIiwicGFyc2UtbmFtZXMiOmZhbHNlLCJkcm9wcGluZy1wYXJ0aWNsZSI6IiIsIm5vbi1kcm9wcGluZy1wYXJ0aWNsZSI6IiJ9LHsiZmFtaWx5IjoiR2luZGUiLCJnaXZlbiI6IkFkaXQgQSIsInBhcnNlLW5hbWVzIjpmYWxzZSwiZHJvcHBpbmctcGFydGljbGUiOiIiLCJub24tZHJvcHBpbmctcGFydGljbGUiOiIifSx7ImZhbWlseSI6Ik1jTmVhbCIsImdpdmVuIjoiVHJlc2EiLCJwYXJzZS1uYW1lcyI6ZmFsc2UsImRyb3BwaW5nLXBhcnRpY2xlIjoiIiwibm9uLWRyb3BwaW5nLXBhcnRpY2xlIjoiIn0seyJmYW1pbHkiOiJHaGFtYW5kZSIsImdpdmVuIjoiU2hla2hhciIsInBhcnNlLW5hbWVzIjpmYWxzZSwiZHJvcHBpbmctcGFydGljbGUiOiIiLCJub24tZHJvcHBpbmctcGFydGljbGUiOiIifSx7ImZhbWlseSI6IkRvdWluIiwiZ2l2ZW4iOiJEYXZpZCBKIiwicGFyc2UtbmFtZXMiOmZhbHNlLCJkcm9wcGluZy1wYXJ0aWNsZSI6IiIsIm5vbi1kcm9wcGluZy1wYXJ0aWNsZSI6IiJ9LHsiZmFtaWx5IjoiVGFsYm90IiwiZ2l2ZW4iOiJIIEtlaXBwIiwicGFyc2UtbmFtZXMiOmZhbHNlLCJkcm9wcGluZy1wYXJ0aWNsZSI6IiIsIm5vbi1kcm9wcGluZy1wYXJ0aWNsZSI6IiJ9LHsiZmFtaWx5IjoiQ2FzZXkiLCJnaXZlbiI6IkpvbmF0aGFuIEQiLCJwYXJzZS1uYW1lcyI6ZmFsc2UsImRyb3BwaW5nLXBhcnRpY2xlIjoiIiwibm9uLWRyb3BwaW5nLXBhcnRpY2xlIjoiIn1dLCJjb250YWluZXItdGl0bGUiOiJibWoiLCJJU1NOIjoiMTc1Ni0xODMzIiwiaXNzdWVkIjp7ImRhdGUtcGFydHMiOltbMjAyMl1dfSwicHVibGlzaGVyIjoiQnJpdGlzaCBNZWRpY2FsIEpvdXJuYWwgUHVibGlzaGluZyBHcm91cCIsInZvbHVtZSI6IjM3NiIsImNvbnRhaW5lci10aXRsZS1zaG9ydCI6IiJ9LCJpc1RlbXBvcmFyeSI6ZmFsc2V9XX0="/>
          <w:id w:val="444192025"/>
          <w:placeholder>
            <w:docPart w:val="7177D8EE82B44D1A8569BB05F6E32F50"/>
          </w:placeholder>
        </w:sdtPr>
        <w:sdtContent>
          <w:customXmlInsRangeEnd w:id="65"/>
          <w:ins w:id="66" w:author="Tootooni, Mohammad Samie" w:date="2024-09-04T11:31:00Z" w16du:dateUtc="2024-09-04T16:31:00Z">
            <w:r w:rsidR="00F867A7" w:rsidRPr="00D227EF">
              <w:rPr>
                <w:rFonts w:ascii="Times New Roman" w:eastAsia="Times New Roman" w:hAnsi="Times New Roman" w:cs="Times New Roman"/>
                <w:color w:val="000000"/>
                <w:sz w:val="20"/>
                <w:szCs w:val="20"/>
              </w:rPr>
              <w:t>[14]</w:t>
            </w:r>
          </w:ins>
          <w:customXmlInsRangeStart w:id="67" w:author="Tootooni, Mohammad Samie" w:date="2024-09-04T11:31:00Z"/>
        </w:sdtContent>
      </w:sdt>
      <w:customXmlInsRangeEnd w:id="67"/>
      <w:ins w:id="68" w:author="Tootooni, Mohammad Samie" w:date="2024-09-04T11:31:00Z" w16du:dateUtc="2024-09-04T16:31:00Z">
        <w:r w:rsidR="00F867A7" w:rsidDel="00F867A7">
          <w:rPr>
            <w:rFonts w:ascii="Times New Roman" w:eastAsia="Times New Roman" w:hAnsi="Times New Roman" w:cs="Times New Roman"/>
            <w:color w:val="000000"/>
            <w:sz w:val="20"/>
            <w:szCs w:val="20"/>
          </w:rPr>
          <w:t xml:space="preserve"> </w:t>
        </w:r>
      </w:ins>
      <w:customXmlInsRangeStart w:id="69" w:author="Tootooni, Mohammad Samie" w:date="2024-09-04T11:31:00Z"/>
      <w:sdt>
        <w:sdtPr>
          <w:rPr>
            <w:rFonts w:ascii="Times New Roman" w:eastAsia="Times New Roman" w:hAnsi="Times New Roman" w:cs="Times New Roman"/>
            <w:color w:val="000000"/>
            <w:sz w:val="20"/>
            <w:szCs w:val="20"/>
          </w:rPr>
          <w:tag w:val="MENDELEY_CITATION_v3_eyJjaXRhdGlvbklEIjoiTUVOREVMRVlfQ0lUQVRJT05fZDFiMjdiYTEtOWZlMC00Y2FjLWJlMzktNWQ5NmU5YzAwOTVjIiwicHJvcGVydGllcyI6eyJub3RlSW5kZXgiOjB9LCJpc0VkaXRlZCI6ZmFsc2UsIm1hbnVhbE92ZXJyaWRlIjp7ImlzTWFudWFsbHlPdmVycmlkZGVuIjpmYWxzZSwiY2l0ZXByb2NUZXh0IjoiWzhdIiwibWFudWFsT3ZlcnJpZGVUZXh0IjoiIn0sImNpdGF0aW9uSXRlbXMiOlt7ImlkIjoiNzA2MTNmNDQtMTk1ZS0zM2JlLWE1ZjItNmExNDU3YzQyMDliIiwiaXRlbURhdGEiOnsidHlwZSI6ImFydGljbGUtam91cm5hbCIsImlkIjoiNzA2MTNmNDQtMTk1ZS0zM2JlLWE1ZjItNmExNDU3YzQyMDliIiwidGl0bGUiOiJBbiBhbmFseXNpcyBvZiBDT1ZJRC0xOSBtb3J0YWxpdHkgZHVyaW5nIHRoZSBkb21pbmFuY3kgb2YgYWxwaGEsIGRlbHRhLCBhbmQgb21pY3JvbiBpbiB0aGUgVVNBIiwiYXV0aG9yIjpbeyJmYW1pbHkiOiJUYWJhdGFiYWkiLCJnaXZlbiI6Ik1vaGFtbWFkIiwicGFyc2UtbmFtZXMiOmZhbHNlLCJkcm9wcGluZy1wYXJ0aWNsZSI6IiIsIm5vbi1kcm9wcGluZy1wYXJ0aWNsZSI6IiJ9LHsiZmFtaWx5IjoiSnVhcmV6IiwiZ2l2ZW4iOiJQYXVsIEQiLCJwYXJzZS1uYW1lcyI6ZmFsc2UsImRyb3BwaW5nLXBhcnRpY2xlIjoiIiwibm9uLWRyb3BwaW5nLXBhcnRpY2xlIjoiIn0seyJmYW1pbHkiOiJNYXR0aGV3cy1KdWFyZXoiLCJnaXZlbiI6IlBhdHJpY2lhIiwicGFyc2UtbmFtZXMiOmZhbHNlLCJkcm9wcGluZy1wYXJ0aWNsZSI6IiIsIm5vbi1kcm9wcGluZy1wYXJ0aWNsZSI6IiJ9LHsiZmFtaWx5IjoiV2lsdXMiLCJnaXZlbiI6IkRlcmVrIE0iLCJwYXJzZS1uYW1lcyI6ZmFsc2UsImRyb3BwaW5nLXBhcnRpY2xlIjoiIiwibm9uLWRyb3BwaW5nLXBhcnRpY2xlIjoiIn0seyJmYW1pbHkiOiJSYW1lc2giLCJnaXZlbiI6IkFyYW1hbmRsYSIsInBhcnNlLW5hbWVzIjpmYWxzZSwiZHJvcHBpbmctcGFydGljbGUiOiIiLCJub24tZHJvcHBpbmctcGFydGljbGUiOiIifSx7ImZhbWlseSI6IkFsY2VuZG9yIiwiZ2l2ZW4iOiJEb25hbGQgSiIsInBhcnNlLW5hbWVzIjpmYWxzZSwiZHJvcHBpbmctcGFydGljbGUiOiIiLCJub24tZHJvcHBpbmctcGFydGljbGUiOiIifSx7ImZhbWlseSI6IlRhYmF0YWJhaSIsImdpdmVuIjoiTmlraSIsInBhcnNlLW5hbWVzIjpmYWxzZSwiZHJvcHBpbmctcGFydGljbGUiOiIiLCJub24tZHJvcHBpbmctcGFydGljbGUiOiIifSx7ImZhbWlseSI6IlNpbmdoIiwiZ2l2ZW4iOiJLYXJhbiBQIiwicGFyc2UtbmFtZXMiOmZhbHNlLCJkcm9wcGluZy1wYXJ0aWNsZSI6IiIsIm5vbi1kcm9wcGluZy1wYXJ0aWNsZSI6IiJ9XSwiY29udGFpbmVyLXRpdGxlIjoiSm91cm5hbCBvZiBQcmltYXJ5IENhcmUgJiBDb21tdW5pdHkgSGVhbHRoIiwiY29udGFpbmVyLXRpdGxlLXNob3J0IjoiSiBQcmltIENhcmUgQ29tbXVuaXR5IEhlYWx0aCIsIklTU04iOiIyMTUwLTEzMTkiLCJpc3N1ZWQiOnsiZGF0ZS1wYXJ0cyI6W1syMDIzXV19LCJwYWdlIjoiMjE1MDEzMTkyMzExNzAxNjQiLCJwdWJsaXNoZXIiOiJTQUdFIFB1YmxpY2F0aW9ucyBTYWdlIENBOiBMb3MgQW5nZWxlcywgQ0EiLCJ2b2x1bWUiOiIxNCJ9LCJpc1RlbXBvcmFyeSI6ZmFsc2V9XX0="/>
          <w:id w:val="-2055141023"/>
          <w:placeholder>
            <w:docPart w:val="7177D8EE82B44D1A8569BB05F6E32F50"/>
          </w:placeholder>
        </w:sdtPr>
        <w:sdtContent>
          <w:customXmlInsRangeEnd w:id="69"/>
          <w:ins w:id="70" w:author="Tootooni, Mohammad Samie" w:date="2024-09-04T11:31:00Z" w16du:dateUtc="2024-09-04T16:31:00Z">
            <w:r w:rsidR="00F867A7" w:rsidRPr="00D227EF">
              <w:rPr>
                <w:rFonts w:ascii="Times New Roman" w:eastAsia="Times New Roman" w:hAnsi="Times New Roman" w:cs="Times New Roman"/>
                <w:color w:val="000000"/>
                <w:sz w:val="20"/>
                <w:szCs w:val="20"/>
              </w:rPr>
              <w:t>[8]</w:t>
            </w:r>
          </w:ins>
          <w:customXmlInsRangeStart w:id="71" w:author="Tootooni, Mohammad Samie" w:date="2024-09-04T11:31:00Z"/>
        </w:sdtContent>
      </w:sdt>
      <w:customXmlInsRangeEnd w:id="71"/>
      <w:ins w:id="72" w:author="Tootooni, Mohammad Samie" w:date="2024-09-04T11:27:00Z" w16du:dateUtc="2024-09-04T16:27:00Z">
        <w:r w:rsidR="00316015" w:rsidRPr="00316015">
          <w:rPr>
            <w:rFonts w:ascii="Times New Roman" w:eastAsia="Times New Roman" w:hAnsi="Times New Roman" w:cs="Times New Roman"/>
            <w:color w:val="000000"/>
            <w:sz w:val="20"/>
            <w:szCs w:val="20"/>
          </w:rPr>
          <w:t>, while Omicron spread rapidly but caused less severe illness</w:t>
        </w:r>
        <w:r w:rsidR="00316015">
          <w:rPr>
            <w:rFonts w:ascii="Times New Roman" w:eastAsia="Times New Roman" w:hAnsi="Times New Roman" w:cs="Times New Roman"/>
            <w:color w:val="000000"/>
            <w:sz w:val="20"/>
            <w:szCs w:val="20"/>
          </w:rPr>
          <w:t xml:space="preserve"> </w:t>
        </w:r>
      </w:ins>
    </w:p>
    <w:p w14:paraId="1F8936A3" w14:textId="71DAD607" w:rsidR="00185552" w:rsidRDefault="00B35382" w:rsidP="00FE2571">
      <w:pPr>
        <w:spacing w:after="0" w:line="360" w:lineRule="auto"/>
        <w:jc w:val="both"/>
        <w:rPr>
          <w:rFonts w:ascii="Times New Roman" w:hAnsi="Times New Roman" w:cs="Times New Roman"/>
          <w:color w:val="000000"/>
          <w:sz w:val="20"/>
          <w:szCs w:val="20"/>
        </w:rPr>
      </w:pPr>
      <w:del w:id="73" w:author="Tootooni, Mohammad Samie" w:date="2024-09-04T11:27:00Z" w16du:dateUtc="2024-09-04T16:27:00Z">
        <w:r w:rsidRPr="00B35382" w:rsidDel="00316015">
          <w:rPr>
            <w:rFonts w:ascii="Times New Roman" w:eastAsia="Times New Roman" w:hAnsi="Times New Roman" w:cs="Times New Roman"/>
            <w:sz w:val="20"/>
            <w:szCs w:val="20"/>
          </w:rPr>
          <w:delText>The appearance of new SARS-CoV-2 variants has posed a challenge in managing the COVID-19 pandemic</w:delText>
        </w:r>
        <w:r w:rsidR="00E61063" w:rsidDel="00316015">
          <w:rPr>
            <w:rFonts w:ascii="Times New Roman" w:eastAsia="Times New Roman" w:hAnsi="Times New Roman" w:cs="Times New Roman"/>
            <w:sz w:val="20"/>
            <w:szCs w:val="20"/>
          </w:rPr>
          <w:delText xml:space="preserve"> </w:delText>
        </w:r>
      </w:del>
      <w:customXmlDelRangeStart w:id="74"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NmM3ODEwN2UtNTRkNi00NTRiLTg3ZWUtOGYwZDFjZDFkNmNmIiwicHJvcGVydGllcyI6eyJub3RlSW5kZXgiOjB9LCJpc0VkaXRlZCI6ZmFsc2UsIm1hbnVhbE92ZXJyaWRlIjp7ImlzTWFudWFsbHlPdmVycmlkZGVuIjpmYWxzZSwiY2l0ZXByb2NUZXh0IjoiWzddIiwibWFudWFsT3ZlcnJpZGVUZXh0IjoiIn0sImNpdGF0aW9uSXRlbXMiOlt7ImlkIjoiMTkxNjFjZjctODgwOS0zNGQ5LTkzOWUtODM5ODNhM2ExYmQ3IiwiaXRlbURhdGEiOnsidHlwZSI6ImFydGljbGUtam91cm5hbCIsImlkIjoiMTkxNjFjZjctODgwOS0zNGQ5LTkzOWUtODM5ODNhM2ExYmQ3IiwidGl0bGUiOiJTZXZlcml0eSBvZiBDT1ZJRC0xOSBjYXNlcyBpbiB0aGUgbW9udGhzIG9mIHByZWRvbWluYW5jZSBvZiB0aGUgQWxwaGEgYW5kIERlbHRhIHZhcmlhbnRzIiwiYXV0aG9yIjpbeyJmYW1pbHkiOiJGbG9yZW5zYSIsImdpdmVuIjoiRCIsInBhcnNlLW5hbWVzIjpmYWxzZSwiZHJvcHBpbmctcGFydGljbGUiOiIiLCJub24tZHJvcHBpbmctcGFydGljbGUiOiIifSx7ImZhbWlseSI6Ik1hdGVvIiwiZ2l2ZW4iOiJKIiwicGFyc2UtbmFtZXMiOmZhbHNlLCJkcm9wcGluZy1wYXJ0aWNsZSI6IiIsIm5vbi1kcm9wcGluZy1wYXJ0aWNsZSI6IiJ9LHsiZmFtaWx5IjoiU3BhaW1vYyIsImdpdmVuIjoiUiIsInBhcnNlLW5hbWVzIjpmYWxzZSwiZHJvcHBpbmctcGFydGljbGUiOiIiLCJub24tZHJvcHBpbmctcGFydGljbGUiOiIifSx7ImZhbWlseSI6Ik1pcmV0IiwiZ2l2ZW4iOiJDIiwicGFyc2UtbmFtZXMiOmZhbHNlLCJkcm9wcGluZy1wYXJ0aWNsZSI6IiIsIm5vbi1kcm9wcGluZy1wYXJ0aWNsZSI6IiJ9LHsiZmFtaWx5IjoiR29kb3kiLCJnaXZlbiI6IlMiLCJwYXJzZS1uYW1lcyI6ZmFsc2UsImRyb3BwaW5nLXBhcnRpY2xlIjoiIiwibm9uLWRyb3BwaW5nLXBhcnRpY2xlIjoiIn0seyJmYW1pbHkiOiJTb2xzb25hIiwiZ2l2ZW4iOiJGIiwicGFyc2UtbmFtZXMiOmZhbHNlLCJkcm9wcGluZy1wYXJ0aWNsZSI6IiIsIm5vbi1kcm9wcGluZy1wYXJ0aWNsZSI6IiJ9LHsiZmFtaWx5IjoiR29kb3kiLCJnaXZlbiI6IlAiLCJwYXJzZS1uYW1lcyI6ZmFsc2UsImRyb3BwaW5nLXBhcnRpY2xlIjoiIiwibm9uLWRyb3BwaW5nLXBhcnRpY2xlIjoiIn1dLCJjb250YWluZXItdGl0bGUiOiJTY2llbnRpZmljIFJlcG9ydHMiLCJjb250YWluZXItdGl0bGUtc2hvcnQiOiJTY2kgUmVwIiwiSVNTTiI6IjIwNDUtMjMyMiIsImlzc3VlZCI6eyJkYXRlLXBhcnRzIjpbWzIwMjJdXX0sInBhZ2UiOiIxNTQ1NiIsInB1Ymxpc2hlciI6Ik5hdHVyZSBQdWJsaXNoaW5nIEdyb3VwIFVLIExvbmRvbiIsImlzc3VlIjoiMSIsInZvbHVtZSI6IjEyIn0sImlzVGVtcG9yYXJ5IjpmYWxzZX1dfQ=="/>
          <w:id w:val="1533687906"/>
          <w:placeholder>
            <w:docPart w:val="DefaultPlaceholder_-1854013440"/>
          </w:placeholder>
        </w:sdtPr>
        <w:sdtContent>
          <w:customXmlDelRangeEnd w:id="74"/>
          <w:del w:id="75" w:author="Tootooni, Mohammad Samie" w:date="2024-09-04T11:29:00Z" w16du:dateUtc="2024-09-04T16:29:00Z">
            <w:r w:rsidR="00D227EF" w:rsidRPr="00D227EF" w:rsidDel="0036414F">
              <w:rPr>
                <w:rFonts w:ascii="Times New Roman" w:eastAsia="Times New Roman" w:hAnsi="Times New Roman" w:cs="Times New Roman"/>
                <w:color w:val="000000"/>
                <w:sz w:val="20"/>
                <w:szCs w:val="20"/>
              </w:rPr>
              <w:delText>[7]</w:delText>
            </w:r>
          </w:del>
          <w:customXmlDelRangeStart w:id="76" w:author="Tootooni, Mohammad Samie" w:date="2024-09-04T11:29:00Z"/>
        </w:sdtContent>
      </w:sdt>
      <w:customXmlDelRangeEnd w:id="76"/>
      <w:del w:id="77" w:author="Tootooni, Mohammad Samie" w:date="2024-09-04T11:27:00Z" w16du:dateUtc="2024-09-04T16:27:00Z">
        <w:r w:rsidRPr="00B35382" w:rsidDel="00316015">
          <w:rPr>
            <w:rFonts w:ascii="Times New Roman" w:eastAsia="Times New Roman" w:hAnsi="Times New Roman" w:cs="Times New Roman"/>
            <w:sz w:val="20"/>
            <w:szCs w:val="20"/>
          </w:rPr>
          <w:delText>.</w:delText>
        </w:r>
        <w:r w:rsidR="00912D17" w:rsidDel="00316015">
          <w:rPr>
            <w:rFonts w:ascii="Times New Roman" w:eastAsia="Times New Roman" w:hAnsi="Times New Roman" w:cs="Times New Roman"/>
            <w:sz w:val="20"/>
            <w:szCs w:val="20"/>
          </w:rPr>
          <w:delText xml:space="preserve"> T</w:delText>
        </w:r>
        <w:r w:rsidR="009D528A" w:rsidRPr="009D528A" w:rsidDel="00316015">
          <w:rPr>
            <w:rFonts w:ascii="Times New Roman" w:eastAsia="Times New Roman" w:hAnsi="Times New Roman" w:cs="Times New Roman"/>
            <w:sz w:val="20"/>
            <w:szCs w:val="20"/>
          </w:rPr>
          <w:delText>he Alpha variant was the first of the major variants to emerge. It appeared in Great Britain in November 2020 and soon after became the dominant strain in the United States</w:delText>
        </w:r>
        <w:r w:rsidR="009D528A" w:rsidDel="00316015">
          <w:rPr>
            <w:rFonts w:ascii="Times New Roman" w:eastAsia="Times New Roman" w:hAnsi="Times New Roman" w:cs="Times New Roman"/>
            <w:sz w:val="20"/>
            <w:szCs w:val="20"/>
          </w:rPr>
          <w:delText xml:space="preserve"> </w:delText>
        </w:r>
      </w:del>
      <w:customXmlDelRangeStart w:id="78"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YzY0N2RhYjAtZjNmMi00MDE4LTk4ZjUtNGI5OTc5NThjYzdlIiwicHJvcGVydGllcyI6eyJub3RlSW5kZXgiOjB9LCJpc0VkaXRlZCI6ZmFsc2UsIm1hbnVhbE92ZXJyaWRlIjp7ImlzTWFudWFsbHlPdmVycmlkZGVuIjpmYWxzZSwiY2l0ZXByb2NUZXh0IjoiWzhdIiwibWFudWFsT3ZlcnJpZGVUZXh0IjoiIn0sImNpdGF0aW9uSXRlbXMiOlt7ImlkIjoiNzA2MTNmNDQtMTk1ZS0zM2JlLWE1ZjItNmExNDU3YzQyMDliIiwiaXRlbURhdGEiOnsidHlwZSI6ImFydGljbGUtam91cm5hbCIsImlkIjoiNzA2MTNmNDQtMTk1ZS0zM2JlLWE1ZjItNmExNDU3YzQyMDliIiwidGl0bGUiOiJBbiBhbmFseXNpcyBvZiBDT1ZJRC0xOSBtb3J0YWxpdHkgZHVyaW5nIHRoZSBkb21pbmFuY3kgb2YgYWxwaGEsIGRlbHRhLCBhbmQgb21pY3JvbiBpbiB0aGUgVVNBIiwiYXV0aG9yIjpbeyJmYW1pbHkiOiJUYWJhdGFiYWkiLCJnaXZlbiI6Ik1vaGFtbWFkIiwicGFyc2UtbmFtZXMiOmZhbHNlLCJkcm9wcGluZy1wYXJ0aWNsZSI6IiIsIm5vbi1kcm9wcGluZy1wYXJ0aWNsZSI6IiJ9LHsiZmFtaWx5IjoiSnVhcmV6IiwiZ2l2ZW4iOiJQYXVsIEQiLCJwYXJzZS1uYW1lcyI6ZmFsc2UsImRyb3BwaW5nLXBhcnRpY2xlIjoiIiwibm9uLWRyb3BwaW5nLXBhcnRpY2xlIjoiIn0seyJmYW1pbHkiOiJNYXR0aGV3cy1KdWFyZXoiLCJnaXZlbiI6IlBhdHJpY2lhIiwicGFyc2UtbmFtZXMiOmZhbHNlLCJkcm9wcGluZy1wYXJ0aWNsZSI6IiIsIm5vbi1kcm9wcGluZy1wYXJ0aWNsZSI6IiJ9LHsiZmFtaWx5IjoiV2lsdXMiLCJnaXZlbiI6IkRlcmVrIE0iLCJwYXJzZS1uYW1lcyI6ZmFsc2UsImRyb3BwaW5nLXBhcnRpY2xlIjoiIiwibm9uLWRyb3BwaW5nLXBhcnRpY2xlIjoiIn0seyJmYW1pbHkiOiJSYW1lc2giLCJnaXZlbiI6IkFyYW1hbmRsYSIsInBhcnNlLW5hbWVzIjpmYWxzZSwiZHJvcHBpbmctcGFydGljbGUiOiIiLCJub24tZHJvcHBpbmctcGFydGljbGUiOiIifSx7ImZhbWlseSI6IkFsY2VuZG9yIiwiZ2l2ZW4iOiJEb25hbGQgSiIsInBhcnNlLW5hbWVzIjpmYWxzZSwiZHJvcHBpbmctcGFydGljbGUiOiIiLCJub24tZHJvcHBpbmctcGFydGljbGUiOiIifSx7ImZhbWlseSI6IlRhYmF0YWJhaSIsImdpdmVuIjoiTmlraSIsInBhcnNlLW5hbWVzIjpmYWxzZSwiZHJvcHBpbmctcGFydGljbGUiOiIiLCJub24tZHJvcHBpbmctcGFydGljbGUiOiIifSx7ImZhbWlseSI6IlNpbmdoIiwiZ2l2ZW4iOiJLYXJhbiBQIiwicGFyc2UtbmFtZXMiOmZhbHNlLCJkcm9wcGluZy1wYXJ0aWNsZSI6IiIsIm5vbi1kcm9wcGluZy1wYXJ0aWNsZSI6IiJ9XSwiY29udGFpbmVyLXRpdGxlIjoiSm91cm5hbCBvZiBQcmltYXJ5IENhcmUgJiBDb21tdW5pdHkgSGVhbHRoIiwiY29udGFpbmVyLXRpdGxlLXNob3J0IjoiSiBQcmltIENhcmUgQ29tbXVuaXR5IEhlYWx0aCIsIklTU04iOiIyMTUwLTEzMTkiLCJpc3N1ZWQiOnsiZGF0ZS1wYXJ0cyI6W1syMDIzXV19LCJwYWdlIjoiMjE1MDEzMTkyMzExNzAxNjQiLCJwdWJsaXNoZXIiOiJTQUdFIFB1YmxpY2F0aW9ucyBTYWdlIENBOiBMb3MgQW5nZWxlcywgQ0EiLCJ2b2x1bWUiOiIxNCJ9LCJpc1RlbXBvcmFyeSI6ZmFsc2V9XX0="/>
          <w:id w:val="1826706126"/>
          <w:placeholder>
            <w:docPart w:val="DefaultPlaceholder_-1854013440"/>
          </w:placeholder>
        </w:sdtPr>
        <w:sdtContent>
          <w:customXmlDelRangeEnd w:id="78"/>
          <w:del w:id="79" w:author="Tootooni, Mohammad Samie" w:date="2024-09-04T11:29:00Z" w16du:dateUtc="2024-09-04T16:29:00Z">
            <w:r w:rsidR="00D227EF" w:rsidRPr="00D227EF" w:rsidDel="0036414F">
              <w:rPr>
                <w:rFonts w:ascii="Times New Roman" w:eastAsia="Times New Roman" w:hAnsi="Times New Roman" w:cs="Times New Roman"/>
                <w:color w:val="000000"/>
                <w:sz w:val="20"/>
                <w:szCs w:val="20"/>
              </w:rPr>
              <w:delText>[8]</w:delText>
            </w:r>
          </w:del>
          <w:customXmlDelRangeStart w:id="80" w:author="Tootooni, Mohammad Samie" w:date="2024-09-04T11:29:00Z"/>
        </w:sdtContent>
      </w:sdt>
      <w:customXmlDelRangeEnd w:id="80"/>
      <w:del w:id="81" w:author="Tootooni, Mohammad Samie" w:date="2024-09-04T11:27:00Z" w16du:dateUtc="2024-09-04T16:27:00Z">
        <w:r w:rsidR="009D528A" w:rsidRPr="009D528A" w:rsidDel="00316015">
          <w:rPr>
            <w:rFonts w:ascii="Times New Roman" w:eastAsia="Times New Roman" w:hAnsi="Times New Roman" w:cs="Times New Roman"/>
            <w:sz w:val="20"/>
            <w:szCs w:val="20"/>
          </w:rPr>
          <w:delText>.</w:delText>
        </w:r>
        <w:r w:rsidR="00387948" w:rsidDel="00316015">
          <w:rPr>
            <w:rFonts w:ascii="Times New Roman" w:eastAsia="Times New Roman" w:hAnsi="Times New Roman" w:cs="Times New Roman"/>
            <w:sz w:val="20"/>
            <w:szCs w:val="20"/>
          </w:rPr>
          <w:delText xml:space="preserve"> </w:delText>
        </w:r>
        <w:r w:rsidR="00A13559" w:rsidRPr="00A13559" w:rsidDel="00316015">
          <w:rPr>
            <w:rFonts w:ascii="Times New Roman" w:eastAsia="Times New Roman" w:hAnsi="Times New Roman" w:cs="Times New Roman"/>
            <w:sz w:val="20"/>
            <w:szCs w:val="20"/>
          </w:rPr>
          <w:delText>The Centers for Disease Control and Prevention (CDC) reported that in mid-April 2021</w:delText>
        </w:r>
        <w:r w:rsidR="00A13559" w:rsidDel="00316015">
          <w:rPr>
            <w:rFonts w:ascii="Times New Roman" w:eastAsia="Times New Roman" w:hAnsi="Times New Roman" w:cs="Times New Roman"/>
            <w:sz w:val="20"/>
            <w:szCs w:val="20"/>
          </w:rPr>
          <w:delText xml:space="preserve">, </w:delText>
        </w:r>
        <w:r w:rsidR="00A13559" w:rsidRPr="00A13559" w:rsidDel="00316015">
          <w:rPr>
            <w:rFonts w:ascii="Times New Roman" w:eastAsia="Times New Roman" w:hAnsi="Times New Roman" w:cs="Times New Roman"/>
            <w:sz w:val="20"/>
            <w:szCs w:val="20"/>
          </w:rPr>
          <w:delText>prior to the emergence of the more transmissible and immune-evasive Delta variant</w:delText>
        </w:r>
        <w:r w:rsidR="00A13559" w:rsidDel="00316015">
          <w:rPr>
            <w:rFonts w:ascii="Times New Roman" w:eastAsia="Times New Roman" w:hAnsi="Times New Roman" w:cs="Times New Roman"/>
            <w:sz w:val="20"/>
            <w:szCs w:val="20"/>
          </w:rPr>
          <w:delText xml:space="preserve">, </w:delText>
        </w:r>
        <w:r w:rsidR="00A13559" w:rsidRPr="00A13559" w:rsidDel="00316015">
          <w:rPr>
            <w:rFonts w:ascii="Times New Roman" w:eastAsia="Times New Roman" w:hAnsi="Times New Roman" w:cs="Times New Roman"/>
            <w:sz w:val="20"/>
            <w:szCs w:val="20"/>
          </w:rPr>
          <w:delText>the Alpha variant accounted for 66% of COVID-19 cases in the United States</w:delText>
        </w:r>
        <w:r w:rsidR="00BF7D12" w:rsidDel="00316015">
          <w:rPr>
            <w:rFonts w:ascii="Times New Roman" w:eastAsia="Times New Roman" w:hAnsi="Times New Roman" w:cs="Times New Roman"/>
            <w:sz w:val="20"/>
            <w:szCs w:val="20"/>
          </w:rPr>
          <w:delText xml:space="preserve"> </w:delText>
        </w:r>
      </w:del>
      <w:customXmlDelRangeStart w:id="82"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ZDZkYmRhNDYtOTU1NS00ZThlLTk1Y2YtMjNlMjI2NWU0OTJkIiwicHJvcGVydGllcyI6eyJub3RlSW5kZXgiOjB9LCJpc0VkaXRlZCI6ZmFsc2UsIm1hbnVhbE92ZXJyaWRlIjp7ImlzTWFudWFsbHlPdmVycmlkZGVuIjpmYWxzZSwiY2l0ZXByb2NUZXh0IjoiWzldIiwibWFudWFsT3ZlcnJpZGVUZXh0IjoiIn0sImNpdGF0aW9uSXRlbXMiOlt7ImlkIjoiZDc3YmMwMmYtNWIwYi0zMDA4LTkwYjgtNzY0NmRlZGVmMzc4IiwiaXRlbURhdGEiOnsidHlwZSI6ImFydGljbGUtam91cm5hbCIsImlkIjoiZDc3YmMwMmYtNWIwYi0zMDA4LTkwYjgtNzY0NmRlZGVmMzc4IiwidGl0bGUiOiJHZW5vbWljIHN1cnZlaWxsYW5jZSBmb3IgU0FSUy1Db1YtMiB2YXJpYW50cyBjaXJjdWxhdGluZyBpbiB0aGUgVW5pdGVkIFN0YXRlcywgRGVjZW1iZXIgMjAyMOKAk01heSAyMDIxIiwiYXV0aG9yIjpbeyJmYW1pbHkiOiJQYXVsIiwiZ2l2ZW4iOiJQcmFiYXNhaiIsInBhcnNlLW5hbWVzIjpmYWxzZSwiZHJvcHBpbmctcGFydGljbGUiOiIiLCJub24tZHJvcHBpbmctcGFydGljbGUiOiIifV0sImNvbnRhaW5lci10aXRsZSI6Ik1NV1IuIE1vcmJpZGl0eSBhbmQgbW9ydGFsaXR5IHdlZWtseSByZXBvcnQiLCJjb250YWluZXItdGl0bGUtc2hvcnQiOiJNTVdSIE1vcmIgTW9ydGFsIFdrbHkgUmVwIiwiaXNzdWVkIjp7ImRhdGUtcGFydHMiOltbMjAyMV1dfSwidm9sdW1lIjoiNzAifSwiaXNUZW1wb3JhcnkiOmZhbHNlfV19"/>
          <w:id w:val="942965346"/>
          <w:placeholder>
            <w:docPart w:val="DefaultPlaceholder_-1854013440"/>
          </w:placeholder>
        </w:sdtPr>
        <w:sdtContent>
          <w:customXmlDelRangeEnd w:id="82"/>
          <w:del w:id="83" w:author="Tootooni, Mohammad Samie" w:date="2024-09-04T11:29:00Z" w16du:dateUtc="2024-09-04T16:29:00Z">
            <w:r w:rsidR="00D227EF" w:rsidRPr="00D227EF" w:rsidDel="0036414F">
              <w:rPr>
                <w:rFonts w:ascii="Times New Roman" w:eastAsia="Times New Roman" w:hAnsi="Times New Roman" w:cs="Times New Roman"/>
                <w:color w:val="000000"/>
                <w:sz w:val="20"/>
                <w:szCs w:val="20"/>
              </w:rPr>
              <w:delText>[9]</w:delText>
            </w:r>
          </w:del>
          <w:customXmlDelRangeStart w:id="84" w:author="Tootooni, Mohammad Samie" w:date="2024-09-04T11:29:00Z"/>
        </w:sdtContent>
      </w:sdt>
      <w:customXmlDelRangeEnd w:id="84"/>
      <w:del w:id="85" w:author="Tootooni, Mohammad Samie" w:date="2024-09-04T11:27:00Z" w16du:dateUtc="2024-09-04T16:27:00Z">
        <w:r w:rsidR="00A13559" w:rsidRPr="00A13559" w:rsidDel="00316015">
          <w:rPr>
            <w:rFonts w:ascii="Times New Roman" w:eastAsia="Times New Roman" w:hAnsi="Times New Roman" w:cs="Times New Roman"/>
            <w:sz w:val="20"/>
            <w:szCs w:val="20"/>
          </w:rPr>
          <w:delText>.</w:delText>
        </w:r>
        <w:r w:rsidR="00BF79E2" w:rsidDel="00316015">
          <w:rPr>
            <w:rFonts w:ascii="Times New Roman" w:eastAsia="Times New Roman" w:hAnsi="Times New Roman" w:cs="Times New Roman"/>
            <w:sz w:val="20"/>
            <w:szCs w:val="20"/>
          </w:rPr>
          <w:delText xml:space="preserve"> </w:delText>
        </w:r>
        <w:r w:rsidR="0003636E" w:rsidRPr="0003636E" w:rsidDel="00316015">
          <w:rPr>
            <w:rFonts w:ascii="Times New Roman" w:eastAsia="Times New Roman" w:hAnsi="Times New Roman" w:cs="Times New Roman"/>
            <w:sz w:val="20"/>
            <w:szCs w:val="20"/>
          </w:rPr>
          <w:delText>The Delta variant was first detected in India in late 2020. It rapidly spread globally and remained the dominant strain until Omicron</w:delText>
        </w:r>
        <w:r w:rsidR="0003636E" w:rsidDel="00316015">
          <w:rPr>
            <w:rFonts w:ascii="Times New Roman" w:eastAsia="Times New Roman" w:hAnsi="Times New Roman" w:cs="Times New Roman"/>
            <w:sz w:val="20"/>
            <w:szCs w:val="20"/>
          </w:rPr>
          <w:delText xml:space="preserve"> </w:delText>
        </w:r>
      </w:del>
      <w:customXmlDelRangeStart w:id="86"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YzMyNDcxNTktODJlMy00NGNiLTk0N2MtNDBlMmJkMzIyNDQwIiwicHJvcGVydGllcyI6eyJub3RlSW5kZXgiOjB9LCJpc0VkaXRlZCI6ZmFsc2UsIm1hbnVhbE92ZXJyaWRlIjp7ImlzTWFudWFsbHlPdmVycmlkZGVuIjpmYWxzZSwiY2l0ZXByb2NUZXh0IjoiWzEwXSIsIm1hbnVhbE92ZXJyaWRlVGV4dCI6IiJ9LCJjaXRhdGlvbkl0ZW1zIjpbeyJpZCI6IjViOWZmMTZlLTlhODEtMzkzOC1iZWFhLTdhNDg5YTc5YzE0YyIsIml0ZW1EYXRhIjp7InR5cGUiOiJhcnRpY2xlLWpvdXJuYWwiLCJpZCI6IjViOWZmMTZlLTlhODEtMzkzOC1iZWFhLTdhNDg5YTc5YzE0YyIsInRpdGxlIjoiQWxwaGEsIGFuZCBtb3JlOiB3aGF0IHRvIGtub3cgYWJvdXQgdGhlIGNvcm9uYXZpcnVzIHZhcmlhbnRzIiwiYXV0aG9yIjpbeyJmYW1pbHkiOiJPbWljcm9uIiwiZ2l2ZW4iOiJEZWx0YSIsInBhcnNlLW5hbWVzIjpmYWxzZSwiZHJvcHBpbmctcGFydGljbGUiOiIiLCJub24tZHJvcHBpbmctcGFydGljbGUiOiIifV0sImNvbnRhaW5lci10aXRsZSI6IllhbGUgTWVkaWNpbmUgQXZhaWxhYmxlIGF0OiBodHRwczovL3d3dy4geWFsZW1lZGljaW5lLiBvcmcvbmV3cy9jb3ZpZC0xOS12YXJpYW50cy1vZi1jb25jZXJuLW9taWNyb24uIEFjY2Vzc2VkIEp1bmUiLCJpc3N1ZWQiOnsiZGF0ZS1wYXJ0cyI6W1syMDIzXV19LCJ2b2x1bWUiOiI5IiwiY29udGFpbmVyLXRpdGxlLXNob3J0IjoiIn0sImlzVGVtcG9yYXJ5IjpmYWxzZX1dfQ=="/>
          <w:id w:val="901485013"/>
          <w:placeholder>
            <w:docPart w:val="DefaultPlaceholder_-1854013440"/>
          </w:placeholder>
        </w:sdtPr>
        <w:sdtContent>
          <w:customXmlDelRangeEnd w:id="86"/>
          <w:del w:id="87" w:author="Tootooni, Mohammad Samie" w:date="2024-09-04T11:29:00Z" w16du:dateUtc="2024-09-04T16:29:00Z">
            <w:r w:rsidR="00D227EF" w:rsidRPr="00D227EF" w:rsidDel="0036414F">
              <w:rPr>
                <w:rFonts w:ascii="Times New Roman" w:eastAsia="Times New Roman" w:hAnsi="Times New Roman" w:cs="Times New Roman"/>
                <w:color w:val="000000"/>
                <w:sz w:val="20"/>
                <w:szCs w:val="20"/>
              </w:rPr>
              <w:delText>[10]</w:delText>
            </w:r>
          </w:del>
          <w:customXmlDelRangeStart w:id="88" w:author="Tootooni, Mohammad Samie" w:date="2024-09-04T11:29:00Z"/>
        </w:sdtContent>
      </w:sdt>
      <w:customXmlDelRangeEnd w:id="88"/>
      <w:del w:id="89" w:author="Tootooni, Mohammad Samie" w:date="2024-09-04T11:29:00Z" w16du:dateUtc="2024-09-04T16:29:00Z">
        <w:r w:rsidR="0003636E" w:rsidRPr="0003636E" w:rsidDel="0036414F">
          <w:rPr>
            <w:rFonts w:ascii="Times New Roman" w:eastAsia="Times New Roman" w:hAnsi="Times New Roman" w:cs="Times New Roman"/>
            <w:sz w:val="20"/>
            <w:szCs w:val="20"/>
          </w:rPr>
          <w:delText xml:space="preserve"> </w:delText>
        </w:r>
      </w:del>
      <w:del w:id="90" w:author="Tootooni, Mohammad Samie" w:date="2024-09-04T11:28:00Z" w16du:dateUtc="2024-09-04T16:28:00Z">
        <w:r w:rsidR="0003636E" w:rsidRPr="0003636E" w:rsidDel="00316015">
          <w:rPr>
            <w:rFonts w:ascii="Times New Roman" w:eastAsia="Times New Roman" w:hAnsi="Times New Roman" w:cs="Times New Roman"/>
            <w:sz w:val="20"/>
            <w:szCs w:val="20"/>
          </w:rPr>
          <w:delText>replaced it in mid-December 2021</w:delText>
        </w:r>
        <w:r w:rsidR="00AB431B" w:rsidDel="00316015">
          <w:rPr>
            <w:rFonts w:ascii="Times New Roman" w:eastAsia="Times New Roman" w:hAnsi="Times New Roman" w:cs="Times New Roman"/>
            <w:sz w:val="20"/>
            <w:szCs w:val="20"/>
          </w:rPr>
          <w:delText xml:space="preserve">. </w:delText>
        </w:r>
        <w:r w:rsidR="00FD1949" w:rsidRPr="00FD1949" w:rsidDel="00316015">
          <w:rPr>
            <w:rFonts w:ascii="Times New Roman" w:eastAsia="Times New Roman" w:hAnsi="Times New Roman" w:cs="Times New Roman"/>
            <w:sz w:val="20"/>
            <w:szCs w:val="20"/>
          </w:rPr>
          <w:delText>The Delta variant is thought to have caused more than twice as many infections and deaths as the earlier variants.</w:delText>
        </w:r>
        <w:r w:rsidR="004F2321" w:rsidDel="00316015">
          <w:rPr>
            <w:rFonts w:ascii="Times New Roman" w:eastAsia="Times New Roman" w:hAnsi="Times New Roman" w:cs="Times New Roman"/>
            <w:sz w:val="20"/>
            <w:szCs w:val="20"/>
          </w:rPr>
          <w:delText xml:space="preserve"> </w:delText>
        </w:r>
        <w:r w:rsidR="00781983" w:rsidRPr="00781983" w:rsidDel="00316015">
          <w:rPr>
            <w:rFonts w:ascii="Times New Roman" w:eastAsia="Times New Roman" w:hAnsi="Times New Roman" w:cs="Times New Roman"/>
            <w:sz w:val="20"/>
            <w:szCs w:val="20"/>
          </w:rPr>
          <w:delText>Following a steady decline in cases and hospitalizations in the US, the arrival of the Delta variant coincided with a swift reversal of that trend</w:delText>
        </w:r>
        <w:r w:rsidR="00F61BF0" w:rsidDel="00316015">
          <w:rPr>
            <w:rFonts w:ascii="Times New Roman" w:eastAsia="Times New Roman" w:hAnsi="Times New Roman" w:cs="Times New Roman"/>
            <w:sz w:val="20"/>
            <w:szCs w:val="20"/>
          </w:rPr>
          <w:delText xml:space="preserve"> </w:delText>
        </w:r>
      </w:del>
      <w:customXmlDelRangeStart w:id="91"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ZDk5ODY4NDAtNzMwMC00YzU3LWFkZmMtOTI3NDI5YjEwZjg2IiwicHJvcGVydGllcyI6eyJub3RlSW5kZXgiOjB9LCJpc0VkaXRlZCI6ZmFsc2UsIm1hbnVhbE92ZXJyaWRlIjp7ImlzTWFudWFsbHlPdmVycmlkZGVuIjpmYWxzZSwiY2l0ZXByb2NUZXh0IjoiWzhdIiwibWFudWFsT3ZlcnJpZGVUZXh0IjoiIn0sImNpdGF0aW9uSXRlbXMiOlt7ImlkIjoiNzA2MTNmNDQtMTk1ZS0zM2JlLWE1ZjItNmExNDU3YzQyMDliIiwiaXRlbURhdGEiOnsidHlwZSI6ImFydGljbGUtam91cm5hbCIsImlkIjoiNzA2MTNmNDQtMTk1ZS0zM2JlLWE1ZjItNmExNDU3YzQyMDliIiwidGl0bGUiOiJBbiBhbmFseXNpcyBvZiBDT1ZJRC0xOSBtb3J0YWxpdHkgZHVyaW5nIHRoZSBkb21pbmFuY3kgb2YgYWxwaGEsIGRlbHRhLCBhbmQgb21pY3JvbiBpbiB0aGUgVVNBIiwiYXV0aG9yIjpbeyJmYW1pbHkiOiJUYWJhdGFiYWkiLCJnaXZlbiI6Ik1vaGFtbWFkIiwicGFyc2UtbmFtZXMiOmZhbHNlLCJkcm9wcGluZy1wYXJ0aWNsZSI6IiIsIm5vbi1kcm9wcGluZy1wYXJ0aWNsZSI6IiJ9LHsiZmFtaWx5IjoiSnVhcmV6IiwiZ2l2ZW4iOiJQYXVsIEQiLCJwYXJzZS1uYW1lcyI6ZmFsc2UsImRyb3BwaW5nLXBhcnRpY2xlIjoiIiwibm9uLWRyb3BwaW5nLXBhcnRpY2xlIjoiIn0seyJmYW1pbHkiOiJNYXR0aGV3cy1KdWFyZXoiLCJnaXZlbiI6IlBhdHJpY2lhIiwicGFyc2UtbmFtZXMiOmZhbHNlLCJkcm9wcGluZy1wYXJ0aWNsZSI6IiIsIm5vbi1kcm9wcGluZy1wYXJ0aWNsZSI6IiJ9LHsiZmFtaWx5IjoiV2lsdXMiLCJnaXZlbiI6IkRlcmVrIE0iLCJwYXJzZS1uYW1lcyI6ZmFsc2UsImRyb3BwaW5nLXBhcnRpY2xlIjoiIiwibm9uLWRyb3BwaW5nLXBhcnRpY2xlIjoiIn0seyJmYW1pbHkiOiJSYW1lc2giLCJnaXZlbiI6IkFyYW1hbmRsYSIsInBhcnNlLW5hbWVzIjpmYWxzZSwiZHJvcHBpbmctcGFydGljbGUiOiIiLCJub24tZHJvcHBpbmctcGFydGljbGUiOiIifSx7ImZhbWlseSI6IkFsY2VuZG9yIiwiZ2l2ZW4iOiJEb25hbGQgSiIsInBhcnNlLW5hbWVzIjpmYWxzZSwiZHJvcHBpbmctcGFydGljbGUiOiIiLCJub24tZHJvcHBpbmctcGFydGljbGUiOiIifSx7ImZhbWlseSI6IlRhYmF0YWJhaSIsImdpdmVuIjoiTmlraSIsInBhcnNlLW5hbWVzIjpmYWxzZSwiZHJvcHBpbmctcGFydGljbGUiOiIiLCJub24tZHJvcHBpbmctcGFydGljbGUiOiIifSx7ImZhbWlseSI6IlNpbmdoIiwiZ2l2ZW4iOiJLYXJhbiBQIiwicGFyc2UtbmFtZXMiOmZhbHNlLCJkcm9wcGluZy1wYXJ0aWNsZSI6IiIsIm5vbi1kcm9wcGluZy1wYXJ0aWNsZSI6IiJ9XSwiY29udGFpbmVyLXRpdGxlIjoiSm91cm5hbCBvZiBQcmltYXJ5IENhcmUgJiBDb21tdW5pdHkgSGVhbHRoIiwiY29udGFpbmVyLXRpdGxlLXNob3J0IjoiSiBQcmltIENhcmUgQ29tbXVuaXR5IEhlYWx0aCIsIklTU04iOiIyMTUwLTEzMTkiLCJpc3N1ZWQiOnsiZGF0ZS1wYXJ0cyI6W1syMDIzXV19LCJwYWdlIjoiMjE1MDEzMTkyMzExNzAxNjQiLCJwdWJsaXNoZXIiOiJTQUdFIFB1YmxpY2F0aW9ucyBTYWdlIENBOiBMb3MgQW5nZWxlcywgQ0EiLCJ2b2x1bWUiOiIxNCJ9LCJpc1RlbXBvcmFyeSI6ZmFsc2V9XX0="/>
          <w:id w:val="1471861726"/>
          <w:placeholder>
            <w:docPart w:val="B807472A2B4D44EE9BA9C1BE6C8CB785"/>
          </w:placeholder>
        </w:sdtPr>
        <w:sdtContent>
          <w:customXmlDelRangeEnd w:id="91"/>
          <w:del w:id="92" w:author="Tootooni, Mohammad Samie" w:date="2024-09-04T11:29:00Z" w16du:dateUtc="2024-09-04T16:29:00Z">
            <w:r w:rsidR="00D227EF" w:rsidRPr="00D227EF" w:rsidDel="0036414F">
              <w:rPr>
                <w:rFonts w:ascii="Times New Roman" w:eastAsia="Times New Roman" w:hAnsi="Times New Roman" w:cs="Times New Roman"/>
                <w:color w:val="000000"/>
                <w:sz w:val="20"/>
                <w:szCs w:val="20"/>
              </w:rPr>
              <w:delText>[8]</w:delText>
            </w:r>
          </w:del>
          <w:customXmlDelRangeStart w:id="93" w:author="Tootooni, Mohammad Samie" w:date="2024-09-04T11:29:00Z"/>
        </w:sdtContent>
      </w:sdt>
      <w:customXmlDelRangeEnd w:id="93"/>
      <w:del w:id="94" w:author="Tootooni, Mohammad Samie" w:date="2024-09-04T11:29:00Z" w16du:dateUtc="2024-09-04T16:29:00Z">
        <w:r w:rsidR="00781983" w:rsidRPr="00781983" w:rsidDel="0036414F">
          <w:rPr>
            <w:rFonts w:ascii="Times New Roman" w:eastAsia="Times New Roman" w:hAnsi="Times New Roman" w:cs="Times New Roman"/>
            <w:sz w:val="20"/>
            <w:szCs w:val="20"/>
          </w:rPr>
          <w:delText>.</w:delText>
        </w:r>
        <w:r w:rsidR="00F61BF0" w:rsidDel="0036414F">
          <w:rPr>
            <w:rFonts w:ascii="Times New Roman" w:eastAsia="Times New Roman" w:hAnsi="Times New Roman" w:cs="Times New Roman"/>
            <w:sz w:val="20"/>
            <w:szCs w:val="20"/>
          </w:rPr>
          <w:delText xml:space="preserve"> </w:delText>
        </w:r>
        <w:r w:rsidR="009F0C54" w:rsidRPr="009F0C54" w:rsidDel="0036414F">
          <w:rPr>
            <w:rFonts w:ascii="Times New Roman" w:eastAsia="Times New Roman" w:hAnsi="Times New Roman" w:cs="Times New Roman"/>
            <w:sz w:val="20"/>
            <w:szCs w:val="20"/>
          </w:rPr>
          <w:delText>Certain studies have discovered a connection between the Alpha variant and higher rates of hospitalization, ICU admissions, and mortality</w:delText>
        </w:r>
        <w:r w:rsidR="007A1804" w:rsidDel="0036414F">
          <w:rPr>
            <w:rFonts w:ascii="Times New Roman" w:eastAsia="Times New Roman" w:hAnsi="Times New Roman" w:cs="Times New Roman"/>
            <w:sz w:val="20"/>
            <w:szCs w:val="20"/>
          </w:rPr>
          <w:delText xml:space="preserve"> </w:delText>
        </w:r>
      </w:del>
      <w:customXmlDelRangeStart w:id="95" w:author="Tootooni, Mohammad Samie" w:date="2024-09-04T11:29:00Z"/>
      <w:sdt>
        <w:sdtPr>
          <w:rPr>
            <w:rFonts w:ascii="Times New Roman" w:eastAsia="Times New Roman" w:hAnsi="Times New Roman" w:cs="Times New Roman"/>
            <w:color w:val="000000"/>
            <w:sz w:val="20"/>
            <w:szCs w:val="20"/>
          </w:rPr>
          <w:tag w:val="MENDELEY_CITATION_v3_eyJjaXRhdGlvbklEIjoiTUVOREVMRVlfQ0lUQVRJT05fNWE1Y2YzYmEtYjI1ZS00YTkzLTk2YzUtMWY5Y2JlMjg4OTIwIiwicHJvcGVydGllcyI6eyJub3RlSW5kZXgiOjB9LCJpc0VkaXRlZCI6ZmFsc2UsIm1hbnVhbE92ZXJyaWRlIjp7ImlzTWFudWFsbHlPdmVycmlkZGVuIjpmYWxzZSwiY2l0ZXByb2NUZXh0IjoiWzExXSwgWzEyXSIsIm1hbnVhbE92ZXJyaWRlVGV4dCI6IiJ9LCJjaXRhdGlvbkl0ZW1zIjpbeyJpZCI6ImM3ZTk4YmM2LTYwMWMtM2E3YS1iZGRhLWMzODVkZWM4ZDNjYyIsIml0ZW1EYXRhIjp7InR5cGUiOiJhcnRpY2xlLWpvdXJuYWwiLCJpZCI6ImM3ZTk4YmM2LTYwMWMtM2E3YS1iZGRhLWMzODVkZWM4ZDNjYyIsInRpdGxlIjoiU2V2ZXJpdHkgb2Ygc2V2ZXJlIGFjdXRlIHJlc3BpcmF0b3J5IHN5c3RlbSBjb3JvbmF2aXJ1cyAyIChTQVJTLUNvVi0yKSBhbHBoYSB2YXJpYW50IChCLiAxLjEuIDcpIGluIEVuZ2xhbmQiLCJhdXRob3IiOlt7ImZhbWlseSI6IkdyaW50IiwiZ2l2ZW4iOiJEYW5pZWwgSiIsInBhcnNlLW5hbWVzIjpmYWxzZSwiZHJvcHBpbmctcGFydGljbGUiOiIiLCJub24tZHJvcHBpbmctcGFydGljbGUiOiIifSx7ImZhbWlseSI6IldpbmciLCJnaXZlbiI6IktldmluIiwicGFyc2UtbmFtZXMiOmZhbHNlLCJkcm9wcGluZy1wYXJ0aWNsZSI6IiIsIm5vbi1kcm9wcGluZy1wYXJ0aWNsZSI6IiJ9LHsiZmFtaWx5IjoiSG91bGloYW4iLCJnaXZlbiI6IkNhdGhlcmluZSIsInBhcnNlLW5hbWVzIjpmYWxzZSwiZHJvcHBpbmctcGFydGljbGUiOiIiLCJub24tZHJvcHBpbmctcGFydGljbGUiOiIifSx7ImZhbWlseSI6IkdpYmJzIiwiZ2l2ZW4iOiJIYW1pc2ggUCIsInBhcnNlLW5hbWVzIjpmYWxzZSwiZHJvcHBpbmctcGFydGljbGUiOiIiLCJub24tZHJvcHBpbmctcGFydGljbGUiOiIifSx7ImZhbWlseSI6IkV2YW5zIiwiZ2l2ZW4iOiJTdGVwaGVuIEogVyIsInBhcnNlLW5hbWVzIjpmYWxzZSwiZHJvcHBpbmctcGFydGljbGUiOiIiLCJub24tZHJvcHBpbmctcGFydGljbGUiOiIifSx7ImZhbWlseSI6IldpbGxpYW1zb24iLCJnaXZlbiI6IkVsaXphYmV0aCIsInBhcnNlLW5hbWVzIjpmYWxzZSwiZHJvcHBpbmctcGFydGljbGUiOiIiLCJub24tZHJvcHBpbmctcGFydGljbGUiOiIifSx7ImZhbWlseSI6Ik1jRG9uYWxkIiwiZ2l2ZW4iOiJIZWxlbiBJIiwicGFyc2UtbmFtZXMiOmZhbHNlLCJkcm9wcGluZy1wYXJ0aWNsZSI6IiIsIm5vbi1kcm9wcGluZy1wYXJ0aWNsZSI6IiJ9LHsiZmFtaWx5IjoiQmhhc2thcmFuIiwiZ2l2ZW4iOiJLcmlzaG5hbiIsInBhcnNlLW5hbWVzIjpmYWxzZSwiZHJvcHBpbmctcGFydGljbGUiOiIiLCJub24tZHJvcHBpbmctcGFydGljbGUiOiIifSx7ImZhbWlseSI6IkV2YW5zIiwiZ2l2ZW4iOiJEYXZpZCIsInBhcnNlLW5hbWVzIjpmYWxzZSwiZHJvcHBpbmctcGFydGljbGUiOiIiLCJub24tZHJvcHBpbmctcGFydGljbGUiOiIifSx7ImZhbWlseSI6IldhbGtlciIsImdpdmVuIjoiQWxleCBKIiwicGFyc2UtbmFtZXMiOmZhbHNlLCJkcm9wcGluZy1wYXJ0aWNsZSI6IiIsIm5vbi1kcm9wcGluZy1wYXJ0aWNsZSI6IiJ9XSwiY29udGFpbmVyLXRpdGxlIjoiQ2xpbmljYWwgSW5mZWN0aW91cyBEaXNlYXNlcyIsIklTU04iOiIxMDU4LTQ4MzgiLCJpc3N1ZWQiOnsiZGF0ZS1wYXJ0cyI6W1syMDIyXV19LCJwYWdlIjoiZTExMjAtZTExMjciLCJwdWJsaXNoZXIiOiJPeGZvcmQgVW5pdmVyc2l0eSBQcmVzcyBVUyIsImlzc3VlIjoiMSIsInZvbHVtZSI6Ijc1IiwiY29udGFpbmVyLXRpdGxlLXNob3J0IjoiIn0sImlzVGVtcG9yYXJ5IjpmYWxzZX0seyJpZCI6IjhiMDdmMWZhLTE2YTQtM2FiNS1hMjllLThmNDc4MjNlNDFlYiIsIml0ZW1EYXRhIjp7InR5cGUiOiJhcnRpY2xlLWpvdXJuYWwiLCJpZCI6IjhiMDdmMWZhLTE2YTQtM2FiNS1hMjllLThmNDc4MjNlNDFlYiIsInRpdGxlIjoiVGhlIFNBUlMtQ29WLTIgQWxwaGEgdmFyaWFudCBjYXVzZWQgaW5jcmVhc2VkIGNsaW5pY2FsIHNldmVyaXR5IG9mIGRpc2Vhc2UgaW4gU2NvdGxhbmQ6IGEgZ2Vub21pY3MtYmFzZWQgcHJvc3BlY3RpdmUgY29ob3J0IGFuYWx5c2lzIiwiYXV0aG9yIjpbeyJmYW1pbHkiOiJQYXNjYWxsIiwiZ2l2ZW4iOiJEYXZpZCBKIiwicGFyc2UtbmFtZXMiOmZhbHNlLCJkcm9wcGluZy1wYXJ0aWNsZSI6IiIsIm5vbi1kcm9wcGluZy1wYXJ0aWNsZSI6IiJ9LHsiZmFtaWx5IjoiTW9sbGV0dCIsImdpdmVuIjoiR3V5IiwicGFyc2UtbmFtZXMiOmZhbHNlLCJkcm9wcGluZy1wYXJ0aWNsZSI6IiIsIm5vbi1kcm9wcGluZy1wYXJ0aWNsZSI6IiJ9LHsiZmFtaWx5IjoiVmluayIsImdpdmVuIjoiRWxlbiIsInBhcnNlLW5hbWVzIjpmYWxzZSwiZHJvcHBpbmctcGFydGljbGUiOiIiLCJub24tZHJvcHBpbmctcGFydGljbGUiOiIifSx7ImZhbWlseSI6IlNoZXBoZXJkIiwiZ2l2ZW4iOiJKYW1lcyBHIiwicGFyc2UtbmFtZXMiOmZhbHNlLCJkcm9wcGluZy1wYXJ0aWNsZSI6IiIsIm5vbi1kcm9wcGluZy1wYXJ0aWNsZSI6IiJ9LHsiZmFtaWx5IjoiV2lsbGlhbXMiLCJnaXZlbiI6IlRob21hcyIsInBhcnNlLW5hbWVzIjpmYWxzZSwiZHJvcHBpbmctcGFydGljbGUiOiIiLCJub24tZHJvcHBpbmctcGFydGljbGUiOiIifSx7ImZhbWlseSI6Ildhc3RuZWRnZSIsImdpdmVuIjoiRWxpemFiZXRoIiwicGFyc2UtbmFtZXMiOmZhbHNlLCJkcm9wcGluZy1wYXJ0aWNsZSI6IiIsIm5vbi1kcm9wcGluZy1wYXJ0aWNsZSI6IiJ9LHsiZmFtaWx5IjoiQmxhY293IiwiZ2l2ZW4iOiJSYWNoZWwiLCJwYXJzZS1uYW1lcyI6ZmFsc2UsImRyb3BwaW5nLXBhcnRpY2xlIjoiIiwibm9uLWRyb3BwaW5nLXBhcnRpY2xlIjoiIn0seyJmYW1pbHkiOiJIdWdoZXMiLCJnaXZlbiI6Ikpvc2VwaCIsInBhcnNlLW5hbWVzIjpmYWxzZSwiZHJvcHBpbmctcGFydGljbGUiOiIiLCJub24tZHJvcHBpbmctcGFydGljbGUiOiIifSx7ImZhbWlseSI6IlJvYmVydHNvbiIsImdpdmVuIjoiRGF2aWQgTCIsInBhcnNlLW5hbWVzIjpmYWxzZSwiZHJvcHBpbmctcGFydGljbGUiOiIiLCJub24tZHJvcHBpbmctcGFydGljbGUiOiIifSx7ImZhbWlseSI6Ikx5Y2V0dCIsImdpdmVuIjoiU2FtYW50aGEiLCJwYXJzZS1uYW1lcyI6ZmFsc2UsImRyb3BwaW5nLXBhcnRpY2xlIjoiIiwibm9uLWRyb3BwaW5nLXBhcnRpY2xlIjoiIn1dLCJjb250YWluZXItdGl0bGUiOiJNZWRSeGl2IiwiaXNzdWVkIjp7ImRhdGUtcGFydHMiOltbMjAyMV1dfSwicGFnZSI6IjIwMjEtMjAyOCIsInB1Ymxpc2hlciI6IkNvbGQgU3ByaW5nIEhhcmJvciBMYWJvcmF0b3J5IFByZXNzIiwiY29udGFpbmVyLXRpdGxlLXNob3J0IjoiIn0sImlzVGVtcG9yYXJ5IjpmYWxzZX1dfQ=="/>
          <w:id w:val="-491486421"/>
          <w:placeholder>
            <w:docPart w:val="DefaultPlaceholder_-1854013440"/>
          </w:placeholder>
        </w:sdtPr>
        <w:sdtContent>
          <w:customXmlDelRangeEnd w:id="95"/>
          <w:del w:id="96" w:author="Tootooni, Mohammad Samie" w:date="2024-09-04T11:29:00Z" w16du:dateUtc="2024-09-04T16:29:00Z">
            <w:r w:rsidR="00D227EF" w:rsidRPr="00D227EF" w:rsidDel="0036414F">
              <w:rPr>
                <w:rFonts w:ascii="Times New Roman" w:eastAsia="Times New Roman" w:hAnsi="Times New Roman" w:cs="Times New Roman"/>
                <w:color w:val="000000"/>
                <w:sz w:val="20"/>
                <w:szCs w:val="20"/>
              </w:rPr>
              <w:delText>[11], [12]</w:delText>
            </w:r>
          </w:del>
          <w:customXmlDelRangeStart w:id="97" w:author="Tootooni, Mohammad Samie" w:date="2024-09-04T11:29:00Z"/>
        </w:sdtContent>
      </w:sdt>
      <w:customXmlDelRangeEnd w:id="97"/>
      <w:del w:id="98" w:author="Tootooni, Mohammad Samie" w:date="2024-09-04T11:29:00Z" w16du:dateUtc="2024-09-04T16:29:00Z">
        <w:r w:rsidR="005D7F3D" w:rsidDel="0036414F">
          <w:rPr>
            <w:rFonts w:ascii="Times New Roman" w:eastAsia="Times New Roman" w:hAnsi="Times New Roman" w:cs="Times New Roman"/>
            <w:sz w:val="20"/>
            <w:szCs w:val="20"/>
          </w:rPr>
          <w:delText xml:space="preserve">. However, </w:delText>
        </w:r>
        <w:r w:rsidR="004F52BF" w:rsidDel="0036414F">
          <w:rPr>
            <w:rFonts w:ascii="Times New Roman" w:eastAsia="Times New Roman" w:hAnsi="Times New Roman" w:cs="Times New Roman"/>
            <w:sz w:val="20"/>
            <w:szCs w:val="20"/>
          </w:rPr>
          <w:delText>a</w:delText>
        </w:r>
        <w:r w:rsidR="004F52BF" w:rsidRPr="004F52BF" w:rsidDel="0036414F">
          <w:rPr>
            <w:rFonts w:ascii="Times New Roman" w:eastAsia="Times New Roman" w:hAnsi="Times New Roman" w:cs="Times New Roman"/>
            <w:sz w:val="20"/>
            <w:szCs w:val="20"/>
          </w:rPr>
          <w:delText>mong the unvaccinated</w:delText>
        </w:r>
        <w:r w:rsidR="004F52BF" w:rsidDel="0036414F">
          <w:rPr>
            <w:rFonts w:ascii="Times New Roman" w:eastAsia="Times New Roman" w:hAnsi="Times New Roman" w:cs="Times New Roman"/>
            <w:sz w:val="20"/>
            <w:szCs w:val="20"/>
          </w:rPr>
          <w:delText xml:space="preserve"> people</w:delText>
        </w:r>
        <w:r w:rsidR="004F52BF" w:rsidRPr="004F52BF" w:rsidDel="0036414F">
          <w:rPr>
            <w:rFonts w:ascii="Times New Roman" w:eastAsia="Times New Roman" w:hAnsi="Times New Roman" w:cs="Times New Roman"/>
            <w:sz w:val="20"/>
            <w:szCs w:val="20"/>
          </w:rPr>
          <w:delText xml:space="preserve">, the Delta variant caused more severe disease which resulted in a sharp increase in hospitalizations, </w:delText>
        </w:r>
        <w:r w:rsidR="00FC3621" w:rsidDel="0036414F">
          <w:rPr>
            <w:rFonts w:ascii="Times New Roman" w:eastAsia="Times New Roman" w:hAnsi="Times New Roman" w:cs="Times New Roman"/>
            <w:sz w:val="20"/>
            <w:szCs w:val="20"/>
          </w:rPr>
          <w:delText>ICU</w:delText>
        </w:r>
        <w:r w:rsidR="004F52BF" w:rsidRPr="004F52BF" w:rsidDel="0036414F">
          <w:rPr>
            <w:rFonts w:ascii="Times New Roman" w:eastAsia="Times New Roman" w:hAnsi="Times New Roman" w:cs="Times New Roman"/>
            <w:sz w:val="20"/>
            <w:szCs w:val="20"/>
          </w:rPr>
          <w:delText xml:space="preserve"> admissions, and death</w:delText>
        </w:r>
        <w:r w:rsidR="00490B42" w:rsidDel="0036414F">
          <w:rPr>
            <w:rFonts w:ascii="Times New Roman" w:eastAsia="Times New Roman" w:hAnsi="Times New Roman" w:cs="Times New Roman"/>
            <w:sz w:val="20"/>
            <w:szCs w:val="20"/>
          </w:rPr>
          <w:delText xml:space="preserve"> </w:delText>
        </w:r>
      </w:del>
      <w:customXmlDelRangeStart w:id="99" w:author="Tootooni, Mohammad Samie" w:date="2024-09-04T11:31:00Z"/>
      <w:sdt>
        <w:sdtPr>
          <w:rPr>
            <w:rFonts w:ascii="Times New Roman" w:eastAsia="Times New Roman" w:hAnsi="Times New Roman" w:cs="Times New Roman"/>
            <w:color w:val="000000"/>
            <w:sz w:val="20"/>
            <w:szCs w:val="20"/>
          </w:rPr>
          <w:tag w:val="MENDELEY_CITATION_v3_eyJjaXRhdGlvbklEIjoiTUVOREVMRVlfQ0lUQVRJT05fMzhhMTQ4MWEtNjM4MS00NjE3LWE4NWYtNjIwNDIxY2NhYTc0IiwicHJvcGVydGllcyI6eyJub3RlSW5kZXgiOjB9LCJpc0VkaXRlZCI6ZmFsc2UsIm1hbnVhbE92ZXJyaWRlIjp7ImlzTWFudWFsbHlPdmVycmlkZGVuIjpmYWxzZSwiY2l0ZXByb2NUZXh0IjoiWzEzXSIsIm1hbnVhbE92ZXJyaWRlVGV4dCI6IiJ9LCJjaXRhdGlvbkl0ZW1zIjpbeyJpZCI6IjczYjE3Y2JmLTQ5ZTAtMzBlNS04ZjQ3LWRlMzQ2N2QwMzdlYSIsIml0ZW1EYXRhIjp7InR5cGUiOiJhcnRpY2xlLWpvdXJuYWwiLCJpZCI6IjczYjE3Y2JmLTQ5ZTAtMzBlNS04ZjQ3LWRlMzQ2N2QwMzdlYSIsInRpdGxlIjoiSG9zcGl0YWwgYWRtaXNzaW9uIGFuZCBlbWVyZ2VuY3kgY2FyZSBhdHRlbmRhbmNlIHJpc2sgZm9yIFNBUlMtQ29WLTIgZGVsdGEgKEIuIDEuNjE3LiAyKSBjb21wYXJlZCB3aXRoIGFscGhhIChCLiAxLjEuIDcpIHZhcmlhbnRzIG9mIGNvbmNlcm46IGEgY29ob3J0IHN0dWR5IiwiYXV0aG9yIjpbeyJmYW1pbHkiOiJUd29oaWciLCJnaXZlbiI6IkthdGhlcmluZSBBIiwicGFyc2UtbmFtZXMiOmZhbHNlLCJkcm9wcGluZy1wYXJ0aWNsZSI6IiIsIm5vbi1kcm9wcGluZy1wYXJ0aWNsZSI6IiJ9LHsiZmFtaWx5IjoiTnliZXJnIiwiZ2l2ZW4iOiJUb21teSIsInBhcnNlLW5hbWVzIjpmYWxzZSwiZHJvcHBpbmctcGFydGljbGUiOiIiLCJub24tZHJvcHBpbmctcGFydGljbGUiOiIifSx7ImZhbWlseSI6IlphaWRpIiwiZ2l2ZW4iOiJBc2FkIiwicGFyc2UtbmFtZXMiOmZhbHNlLCJkcm9wcGluZy1wYXJ0aWNsZSI6IiIsIm5vbi1kcm9wcGluZy1wYXJ0aWNsZSI6IiJ9LHsiZmFtaWx5IjoiVGhlbHdhbGwiLCJnaXZlbiI6IlNpbW9uIiwicGFyc2UtbmFtZXMiOmZhbHNlLCJkcm9wcGluZy1wYXJ0aWNsZSI6IiIsIm5vbi1kcm9wcGluZy1wYXJ0aWNsZSI6IiJ9LHsiZmFtaWx5IjoiU2lubmF0aGFtYnkiLCJnaXZlbiI6Ik1hcnkgQSIsInBhcnNlLW5hbWVzIjpmYWxzZSwiZHJvcHBpbmctcGFydGljbGUiOiIiLCJub24tZHJvcHBpbmctcGFydGljbGUiOiIifSx7ImZhbWlseSI6IkFsaWFiYWRpIiwiZ2l2ZW4iOiJTaGlyaW4iLCJwYXJzZS1uYW1lcyI6ZmFsc2UsImRyb3BwaW5nLXBhcnRpY2xlIjoiIiwibm9uLWRyb3BwaW5nLXBhcnRpY2xlIjoiIn0seyJmYW1pbHkiOiJTZWFtYW4iLCJnaXZlbiI6IlNoYXVuIFIiLCJwYXJzZS1uYW1lcyI6ZmFsc2UsImRyb3BwaW5nLXBhcnRpY2xlIjoiIiwibm9uLWRyb3BwaW5nLXBhcnRpY2xlIjoiIn0seyJmYW1pbHkiOiJIYXJyaXMiLCJnaXZlbiI6IlJvc3MgSiIsInBhcnNlLW5hbWVzIjpmYWxzZSwiZHJvcHBpbmctcGFydGljbGUiOiIiLCJub24tZHJvcHBpbmctcGFydGljbGUiOiIifSx7ImZhbWlseSI6IkhvcGUiLCJnaXZlbiI6IlJ1c3NlbGwiLCJwYXJzZS1uYW1lcyI6ZmFsc2UsImRyb3BwaW5nLXBhcnRpY2xlIjoiIiwibm9uLWRyb3BwaW5nLXBhcnRpY2xlIjoiIn0seyJmYW1pbHkiOiJMb3Blei1CZXJuYWwiLCJnaXZlbiI6IkphbWllIiwicGFyc2UtbmFtZXMiOmZhbHNlLCJkcm9wcGluZy1wYXJ0aWNsZSI6IiIsIm5vbi1kcm9wcGluZy1wYXJ0aWNsZSI6IiJ9XSwiY29udGFpbmVyLXRpdGxlIjoiVGhlIExhbmNldCBJbmZlY3Rpb3VzIERpc2Vhc2VzIiwiY29udGFpbmVyLXRpdGxlLXNob3J0IjoiTGFuY2V0IEluZmVjdCBEaXMiLCJJU1NOIjoiMTQ3My0zMDk5IiwiaXNzdWVkIjp7ImRhdGUtcGFydHMiOltbMjAyMl1dfSwicGFnZSI6IjM1LTQyIiwicHVibGlzaGVyIjoiRWxzZXZpZXIiLCJpc3N1ZSI6IjEiLCJ2b2x1bWUiOiIyMiJ9LCJpc1RlbXBvcmFyeSI6ZmFsc2V9XX0="/>
          <w:id w:val="-1252811961"/>
          <w:placeholder>
            <w:docPart w:val="DefaultPlaceholder_-1854013440"/>
          </w:placeholder>
        </w:sdtPr>
        <w:sdtContent>
          <w:customXmlDelRangeEnd w:id="99"/>
          <w:del w:id="100" w:author="Tootooni, Mohammad Samie" w:date="2024-09-04T11:31:00Z" w16du:dateUtc="2024-09-04T16:31:00Z">
            <w:r w:rsidR="00D227EF" w:rsidRPr="00D227EF" w:rsidDel="00F867A7">
              <w:rPr>
                <w:rFonts w:ascii="Times New Roman" w:eastAsia="Times New Roman" w:hAnsi="Times New Roman" w:cs="Times New Roman"/>
                <w:color w:val="000000"/>
                <w:sz w:val="20"/>
                <w:szCs w:val="20"/>
              </w:rPr>
              <w:delText>[13]</w:delText>
            </w:r>
          </w:del>
          <w:customXmlDelRangeStart w:id="101" w:author="Tootooni, Mohammad Samie" w:date="2024-09-04T11:31:00Z"/>
        </w:sdtContent>
      </w:sdt>
      <w:customXmlDelRangeEnd w:id="101"/>
      <w:del w:id="102" w:author="Tootooni, Mohammad Samie" w:date="2024-09-04T11:30:00Z" w16du:dateUtc="2024-09-04T16:30:00Z">
        <w:r w:rsidR="00490B42" w:rsidDel="0036414F">
          <w:rPr>
            <w:rFonts w:ascii="Times New Roman" w:eastAsia="Times New Roman" w:hAnsi="Times New Roman" w:cs="Times New Roman"/>
            <w:sz w:val="20"/>
            <w:szCs w:val="20"/>
          </w:rPr>
          <w:delText>.</w:delText>
        </w:r>
        <w:r w:rsidR="00171151" w:rsidDel="0036414F">
          <w:rPr>
            <w:rFonts w:ascii="Times New Roman" w:eastAsia="Times New Roman" w:hAnsi="Times New Roman" w:cs="Times New Roman"/>
            <w:color w:val="000000"/>
            <w:sz w:val="20"/>
            <w:szCs w:val="20"/>
          </w:rPr>
          <w:delText xml:space="preserve"> </w:delText>
        </w:r>
        <w:r w:rsidR="0001543F" w:rsidRPr="0001543F" w:rsidDel="0036414F">
          <w:rPr>
            <w:rFonts w:ascii="Times New Roman" w:eastAsia="Times New Roman" w:hAnsi="Times New Roman" w:cs="Times New Roman"/>
            <w:color w:val="000000"/>
            <w:sz w:val="20"/>
            <w:szCs w:val="20"/>
          </w:rPr>
          <w:delText>The Omicron variant was first detected in Botswana and South Africa in late November 2021 and quickly started spreading to other countries. Despite being highly transmissible and immune-evasive, the Omicron does not seem to cause more severe disease than other variants</w:delText>
        </w:r>
        <w:r w:rsidR="00EC4E41" w:rsidDel="0036414F">
          <w:rPr>
            <w:rFonts w:ascii="Times New Roman" w:eastAsia="Times New Roman" w:hAnsi="Times New Roman" w:cs="Times New Roman"/>
            <w:color w:val="000000"/>
            <w:sz w:val="20"/>
            <w:szCs w:val="20"/>
          </w:rPr>
          <w:delText xml:space="preserve"> </w:delText>
        </w:r>
      </w:del>
      <w:customXmlDelRangeStart w:id="103" w:author="Tootooni, Mohammad Samie" w:date="2024-09-04T11:31:00Z"/>
      <w:sdt>
        <w:sdtPr>
          <w:rPr>
            <w:rFonts w:ascii="Times New Roman" w:eastAsia="Times New Roman" w:hAnsi="Times New Roman" w:cs="Times New Roman"/>
            <w:color w:val="000000"/>
            <w:sz w:val="20"/>
            <w:szCs w:val="20"/>
          </w:rPr>
          <w:tag w:val="MENDELEY_CITATION_v3_eyJjaXRhdGlvbklEIjoiTUVOREVMRVlfQ0lUQVRJT05fYTJiYjU5NDktYzIzMC00NmJlLWE1NzktZDI2OTY1OTljZGRiIiwicHJvcGVydGllcyI6eyJub3RlSW5kZXgiOjB9LCJpc0VkaXRlZCI6ZmFsc2UsIm1hbnVhbE92ZXJyaWRlIjp7ImlzTWFudWFsbHlPdmVycmlkZGVuIjpmYWxzZSwiY2l0ZXByb2NUZXh0IjoiWzEwXSIsIm1hbnVhbE92ZXJyaWRlVGV4dCI6IiJ9LCJjaXRhdGlvbkl0ZW1zIjpbeyJpZCI6IjViOWZmMTZlLTlhODEtMzkzOC1iZWFhLTdhNDg5YTc5YzE0YyIsIml0ZW1EYXRhIjp7InR5cGUiOiJhcnRpY2xlLWpvdXJuYWwiLCJpZCI6IjViOWZmMTZlLTlhODEtMzkzOC1iZWFhLTdhNDg5YTc5YzE0YyIsInRpdGxlIjoiQWxwaGEsIGFuZCBtb3JlOiB3aGF0IHRvIGtub3cgYWJvdXQgdGhlIGNvcm9uYXZpcnVzIHZhcmlhbnRzIiwiYXV0aG9yIjpbeyJmYW1pbHkiOiJPbWljcm9uIiwiZ2l2ZW4iOiJEZWx0YSIsInBhcnNlLW5hbWVzIjpmYWxzZSwiZHJvcHBpbmctcGFydGljbGUiOiIiLCJub24tZHJvcHBpbmctcGFydGljbGUiOiIifV0sImNvbnRhaW5lci10aXRsZSI6IllhbGUgTWVkaWNpbmUgQXZhaWxhYmxlIGF0OiBodHRwczovL3d3dy4geWFsZW1lZGljaW5lLiBvcmcvbmV3cy9jb3ZpZC0xOS12YXJpYW50cy1vZi1jb25jZXJuLW9taWNyb24uIEFjY2Vzc2VkIEp1bmUiLCJpc3N1ZWQiOnsiZGF0ZS1wYXJ0cyI6W1syMDIzXV19LCJ2b2x1bWUiOiI5IiwiY29udGFpbmVyLXRpdGxlLXNob3J0IjoiIn0sImlzVGVtcG9yYXJ5IjpmYWxzZX1dfQ=="/>
          <w:id w:val="-177040016"/>
          <w:placeholder>
            <w:docPart w:val="DefaultPlaceholder_-1854013440"/>
          </w:placeholder>
        </w:sdtPr>
        <w:sdtContent>
          <w:customXmlDelRangeEnd w:id="103"/>
          <w:del w:id="104" w:author="Tootooni, Mohammad Samie" w:date="2024-09-04T11:31:00Z" w16du:dateUtc="2024-09-04T16:31:00Z">
            <w:r w:rsidR="00D227EF" w:rsidRPr="00D227EF" w:rsidDel="00F867A7">
              <w:rPr>
                <w:rFonts w:ascii="Times New Roman" w:eastAsia="Times New Roman" w:hAnsi="Times New Roman" w:cs="Times New Roman"/>
                <w:color w:val="000000"/>
                <w:sz w:val="20"/>
                <w:szCs w:val="20"/>
              </w:rPr>
              <w:delText>[10]</w:delText>
            </w:r>
          </w:del>
          <w:customXmlDelRangeStart w:id="105" w:author="Tootooni, Mohammad Samie" w:date="2024-09-04T11:31:00Z"/>
        </w:sdtContent>
      </w:sdt>
      <w:customXmlDelRangeEnd w:id="105"/>
      <w:del w:id="106" w:author="Tootooni, Mohammad Samie" w:date="2024-09-04T11:30:00Z" w16du:dateUtc="2024-09-04T16:30:00Z">
        <w:r w:rsidR="0001543F" w:rsidRPr="0001543F" w:rsidDel="00F867A7">
          <w:rPr>
            <w:rFonts w:ascii="Times New Roman" w:eastAsia="Times New Roman" w:hAnsi="Times New Roman" w:cs="Times New Roman"/>
            <w:color w:val="000000"/>
            <w:sz w:val="20"/>
            <w:szCs w:val="20"/>
          </w:rPr>
          <w:delText>.</w:delText>
        </w:r>
        <w:r w:rsidR="003C388B" w:rsidDel="00F867A7">
          <w:rPr>
            <w:rFonts w:ascii="Times New Roman" w:eastAsia="Times New Roman" w:hAnsi="Times New Roman" w:cs="Times New Roman"/>
            <w:color w:val="000000"/>
            <w:sz w:val="20"/>
            <w:szCs w:val="20"/>
          </w:rPr>
          <w:delText xml:space="preserve"> </w:delText>
        </w:r>
        <w:r w:rsidR="008B268D" w:rsidRPr="008B268D" w:rsidDel="00F867A7">
          <w:rPr>
            <w:rFonts w:ascii="Times New Roman" w:eastAsia="Times New Roman" w:hAnsi="Times New Roman" w:cs="Times New Roman"/>
            <w:color w:val="000000"/>
            <w:sz w:val="20"/>
            <w:szCs w:val="20"/>
          </w:rPr>
          <w:delText>Data showed that infections caused by the Delta variant are more severe, leading to lower survival rates compared to those caused by the Alpha or Omicron variants</w:delText>
        </w:r>
        <w:r w:rsidR="00CD5D4B" w:rsidDel="00F867A7">
          <w:rPr>
            <w:rFonts w:ascii="Times New Roman" w:eastAsia="Times New Roman" w:hAnsi="Times New Roman" w:cs="Times New Roman"/>
            <w:color w:val="000000"/>
            <w:sz w:val="20"/>
            <w:szCs w:val="20"/>
          </w:rPr>
          <w:delText xml:space="preserve"> </w:delText>
        </w:r>
      </w:del>
      <w:customXmlDelRangeStart w:id="107" w:author="Tootooni, Mohammad Samie" w:date="2024-09-04T11:31:00Z"/>
      <w:sdt>
        <w:sdtPr>
          <w:rPr>
            <w:rFonts w:ascii="Times New Roman" w:eastAsia="Times New Roman" w:hAnsi="Times New Roman" w:cs="Times New Roman"/>
            <w:color w:val="000000"/>
            <w:sz w:val="20"/>
            <w:szCs w:val="20"/>
          </w:rPr>
          <w:tag w:val="MENDELEY_CITATION_v3_eyJjaXRhdGlvbklEIjoiTUVOREVMRVlfQ0lUQVRJT05fNDg1MDI3MTAtNTc1ZS00MWIyLWFjMzctNzgzOTM2OWEyZTFiIiwicHJvcGVydGllcyI6eyJub3RlSW5kZXgiOjB9LCJpc0VkaXRlZCI6ZmFsc2UsIm1hbnVhbE92ZXJyaWRlIjp7ImlzTWFudWFsbHlPdmVycmlkZGVuIjpmYWxzZSwiY2l0ZXByb2NUZXh0IjoiWzE0XSIsIm1hbnVhbE92ZXJyaWRlVGV4dCI6IiJ9LCJjaXRhdGlvbkl0ZW1zIjpbeyJpZCI6ImU0ZWNiMTZkLTNjYjUtMzdlZS1iNmUwLTU1MzIwZGEyYmU3YSIsIml0ZW1EYXRhIjp7InR5cGUiOiJhcnRpY2xlLWpvdXJuYWwiLCJpZCI6ImU0ZWNiMTZkLTNjYjUtMzdlZS1iNmUwLTU1MzIwZGEyYmU3YSIsInRpdGxlIjoiQ2xpbmljYWwgc2V2ZXJpdHkgb2YsIGFuZCBlZmZlY3RpdmVuZXNzIG9mIG1STkEgdmFjY2luZXMgYWdhaW5zdCwgY292aWQtMTkgZnJvbSBvbWljcm9uLCBkZWx0YSwgYW5kIGFscGhhIFNBUlMtQ29WLTIgdmFyaWFudHMgaW4gdGhlIFVuaXRlZCBTdGF0ZXM6IHByb3NwZWN0aXZlIG9ic2VydmF0aW9uYWwgc3R1ZHkiLCJhdXRob3IiOlt7ImZhbWlseSI6IkxhdXJpbmciLCJnaXZlbiI6IkFkYW0gUyIsInBhcnNlLW5hbWVzIjpmYWxzZSwiZHJvcHBpbmctcGFydGljbGUiOiIiLCJub24tZHJvcHBpbmctcGFydGljbGUiOiIifSx7ImZhbWlseSI6IlRlbmZvcmRlIiwiZ2l2ZW4iOiJNYXJrIFciLCJwYXJzZS1uYW1lcyI6ZmFsc2UsImRyb3BwaW5nLXBhcnRpY2xlIjoiIiwibm9uLWRyb3BwaW5nLXBhcnRpY2xlIjoiIn0seyJmYW1pbHkiOiJDaGFwcGVsbCIsImdpdmVuIjoiSmFtZXMgRCIsInBhcnNlLW5hbWVzIjpmYWxzZSwiZHJvcHBpbmctcGFydGljbGUiOiIiLCJub24tZHJvcHBpbmctcGFydGljbGUiOiIifSx7ImZhbWlseSI6IkdhZ2xhbmkiLCJnaXZlbiI6Ik1hbmp1c2hhIiwicGFyc2UtbmFtZXMiOmZhbHNlLCJkcm9wcGluZy1wYXJ0aWNsZSI6IiIsIm5vbi1kcm9wcGluZy1wYXJ0aWNsZSI6IiJ9LHsiZmFtaWx5IjoiR2luZGUiLCJnaXZlbiI6IkFkaXQgQSIsInBhcnNlLW5hbWVzIjpmYWxzZSwiZHJvcHBpbmctcGFydGljbGUiOiIiLCJub24tZHJvcHBpbmctcGFydGljbGUiOiIifSx7ImZhbWlseSI6Ik1jTmVhbCIsImdpdmVuIjoiVHJlc2EiLCJwYXJzZS1uYW1lcyI6ZmFsc2UsImRyb3BwaW5nLXBhcnRpY2xlIjoiIiwibm9uLWRyb3BwaW5nLXBhcnRpY2xlIjoiIn0seyJmYW1pbHkiOiJHaGFtYW5kZSIsImdpdmVuIjoiU2hla2hhciIsInBhcnNlLW5hbWVzIjpmYWxzZSwiZHJvcHBpbmctcGFydGljbGUiOiIiLCJub24tZHJvcHBpbmctcGFydGljbGUiOiIifSx7ImZhbWlseSI6IkRvdWluIiwiZ2l2ZW4iOiJEYXZpZCBKIiwicGFyc2UtbmFtZXMiOmZhbHNlLCJkcm9wcGluZy1wYXJ0aWNsZSI6IiIsIm5vbi1kcm9wcGluZy1wYXJ0aWNsZSI6IiJ9LHsiZmFtaWx5IjoiVGFsYm90IiwiZ2l2ZW4iOiJIIEtlaXBwIiwicGFyc2UtbmFtZXMiOmZhbHNlLCJkcm9wcGluZy1wYXJ0aWNsZSI6IiIsIm5vbi1kcm9wcGluZy1wYXJ0aWNsZSI6IiJ9LHsiZmFtaWx5IjoiQ2FzZXkiLCJnaXZlbiI6IkpvbmF0aGFuIEQiLCJwYXJzZS1uYW1lcyI6ZmFsc2UsImRyb3BwaW5nLXBhcnRpY2xlIjoiIiwibm9uLWRyb3BwaW5nLXBhcnRpY2xlIjoiIn1dLCJjb250YWluZXItdGl0bGUiOiJibWoiLCJJU1NOIjoiMTc1Ni0xODMzIiwiaXNzdWVkIjp7ImRhdGUtcGFydHMiOltbMjAyMl1dfSwicHVibGlzaGVyIjoiQnJpdGlzaCBNZWRpY2FsIEpvdXJuYWwgUHVibGlzaGluZyBHcm91cCIsInZvbHVtZSI6IjM3NiIsImNvbnRhaW5lci10aXRsZS1zaG9ydCI6IiJ9LCJpc1RlbXBvcmFyeSI6ZmFsc2V9XX0="/>
          <w:id w:val="-1241098432"/>
          <w:placeholder>
            <w:docPart w:val="DefaultPlaceholder_-1854013440"/>
          </w:placeholder>
        </w:sdtPr>
        <w:sdtContent>
          <w:customXmlDelRangeEnd w:id="107"/>
          <w:del w:id="108" w:author="Tootooni, Mohammad Samie" w:date="2024-09-04T11:31:00Z" w16du:dateUtc="2024-09-04T16:31:00Z">
            <w:r w:rsidR="00D227EF" w:rsidRPr="00D227EF" w:rsidDel="00F867A7">
              <w:rPr>
                <w:rFonts w:ascii="Times New Roman" w:eastAsia="Times New Roman" w:hAnsi="Times New Roman" w:cs="Times New Roman"/>
                <w:color w:val="000000"/>
                <w:sz w:val="20"/>
                <w:szCs w:val="20"/>
              </w:rPr>
              <w:delText>[14]</w:delText>
            </w:r>
          </w:del>
          <w:customXmlDelRangeStart w:id="109" w:author="Tootooni, Mohammad Samie" w:date="2024-09-04T11:31:00Z"/>
        </w:sdtContent>
      </w:sdt>
      <w:customXmlDelRangeEnd w:id="109"/>
      <w:del w:id="110" w:author="Tootooni, Mohammad Samie" w:date="2024-09-04T11:30:00Z" w16du:dateUtc="2024-09-04T16:30:00Z">
        <w:r w:rsidR="008B268D" w:rsidRPr="008B268D" w:rsidDel="00F867A7">
          <w:rPr>
            <w:rFonts w:ascii="Times New Roman" w:eastAsia="Times New Roman" w:hAnsi="Times New Roman" w:cs="Times New Roman"/>
            <w:color w:val="000000"/>
            <w:sz w:val="20"/>
            <w:szCs w:val="20"/>
          </w:rPr>
          <w:delText>.</w:delText>
        </w:r>
        <w:r w:rsidR="00DE1D3D" w:rsidDel="00F867A7">
          <w:rPr>
            <w:rFonts w:ascii="Times New Roman" w:eastAsia="Times New Roman" w:hAnsi="Times New Roman" w:cs="Times New Roman"/>
            <w:color w:val="000000"/>
            <w:sz w:val="20"/>
            <w:szCs w:val="20"/>
          </w:rPr>
          <w:delText xml:space="preserve"> </w:delText>
        </w:r>
        <w:r w:rsidR="00600577" w:rsidRPr="00600577" w:rsidDel="00F867A7">
          <w:rPr>
            <w:rFonts w:ascii="Times New Roman" w:eastAsia="Times New Roman" w:hAnsi="Times New Roman" w:cs="Times New Roman"/>
            <w:color w:val="000000"/>
            <w:sz w:val="20"/>
            <w:szCs w:val="20"/>
          </w:rPr>
          <w:delText>At its peak dominance in the summer of 2021, the Delta variant was estimated to be 40% to 60% more transmissible than the Alpha variant</w:delText>
        </w:r>
        <w:r w:rsidR="00600577" w:rsidDel="00F867A7">
          <w:rPr>
            <w:rFonts w:ascii="Times New Roman" w:eastAsia="Times New Roman" w:hAnsi="Times New Roman" w:cs="Times New Roman"/>
            <w:color w:val="000000"/>
            <w:sz w:val="20"/>
            <w:szCs w:val="20"/>
          </w:rPr>
          <w:delText xml:space="preserve"> </w:delText>
        </w:r>
      </w:del>
      <w:customXmlDelRangeStart w:id="111" w:author="Tootooni, Mohammad Samie" w:date="2024-09-04T11:31:00Z"/>
      <w:sdt>
        <w:sdtPr>
          <w:rPr>
            <w:rFonts w:ascii="Times New Roman" w:eastAsia="Times New Roman" w:hAnsi="Times New Roman" w:cs="Times New Roman"/>
            <w:color w:val="000000"/>
            <w:sz w:val="20"/>
            <w:szCs w:val="20"/>
          </w:rPr>
          <w:tag w:val="MENDELEY_CITATION_v3_eyJjaXRhdGlvbklEIjoiTUVOREVMRVlfQ0lUQVRJT05fZDFiMjdiYTEtOWZlMC00Y2FjLWJlMzktNWQ5NmU5YzAwOTVjIiwicHJvcGVydGllcyI6eyJub3RlSW5kZXgiOjB9LCJpc0VkaXRlZCI6ZmFsc2UsIm1hbnVhbE92ZXJyaWRlIjp7ImlzTWFudWFsbHlPdmVycmlkZGVuIjpmYWxzZSwiY2l0ZXByb2NUZXh0IjoiWzhdIiwibWFudWFsT3ZlcnJpZGVUZXh0IjoiIn0sImNpdGF0aW9uSXRlbXMiOlt7ImlkIjoiNzA2MTNmNDQtMTk1ZS0zM2JlLWE1ZjItNmExNDU3YzQyMDliIiwiaXRlbURhdGEiOnsidHlwZSI6ImFydGljbGUtam91cm5hbCIsImlkIjoiNzA2MTNmNDQtMTk1ZS0zM2JlLWE1ZjItNmExNDU3YzQyMDliIiwidGl0bGUiOiJBbiBhbmFseXNpcyBvZiBDT1ZJRC0xOSBtb3J0YWxpdHkgZHVyaW5nIHRoZSBkb21pbmFuY3kgb2YgYWxwaGEsIGRlbHRhLCBhbmQgb21pY3JvbiBpbiB0aGUgVVNBIiwiYXV0aG9yIjpbeyJmYW1pbHkiOiJUYWJhdGFiYWkiLCJnaXZlbiI6Ik1vaGFtbWFkIiwicGFyc2UtbmFtZXMiOmZhbHNlLCJkcm9wcGluZy1wYXJ0aWNsZSI6IiIsIm5vbi1kcm9wcGluZy1wYXJ0aWNsZSI6IiJ9LHsiZmFtaWx5IjoiSnVhcmV6IiwiZ2l2ZW4iOiJQYXVsIEQiLCJwYXJzZS1uYW1lcyI6ZmFsc2UsImRyb3BwaW5nLXBhcnRpY2xlIjoiIiwibm9uLWRyb3BwaW5nLXBhcnRpY2xlIjoiIn0seyJmYW1pbHkiOiJNYXR0aGV3cy1KdWFyZXoiLCJnaXZlbiI6IlBhdHJpY2lhIiwicGFyc2UtbmFtZXMiOmZhbHNlLCJkcm9wcGluZy1wYXJ0aWNsZSI6IiIsIm5vbi1kcm9wcGluZy1wYXJ0aWNsZSI6IiJ9LHsiZmFtaWx5IjoiV2lsdXMiLCJnaXZlbiI6IkRlcmVrIE0iLCJwYXJzZS1uYW1lcyI6ZmFsc2UsImRyb3BwaW5nLXBhcnRpY2xlIjoiIiwibm9uLWRyb3BwaW5nLXBhcnRpY2xlIjoiIn0seyJmYW1pbHkiOiJSYW1lc2giLCJnaXZlbiI6IkFyYW1hbmRsYSIsInBhcnNlLW5hbWVzIjpmYWxzZSwiZHJvcHBpbmctcGFydGljbGUiOiIiLCJub24tZHJvcHBpbmctcGFydGljbGUiOiIifSx7ImZhbWlseSI6IkFsY2VuZG9yIiwiZ2l2ZW4iOiJEb25hbGQgSiIsInBhcnNlLW5hbWVzIjpmYWxzZSwiZHJvcHBpbmctcGFydGljbGUiOiIiLCJub24tZHJvcHBpbmctcGFydGljbGUiOiIifSx7ImZhbWlseSI6IlRhYmF0YWJhaSIsImdpdmVuIjoiTmlraSIsInBhcnNlLW5hbWVzIjpmYWxzZSwiZHJvcHBpbmctcGFydGljbGUiOiIiLCJub24tZHJvcHBpbmctcGFydGljbGUiOiIifSx7ImZhbWlseSI6IlNpbmdoIiwiZ2l2ZW4iOiJLYXJhbiBQIiwicGFyc2UtbmFtZXMiOmZhbHNlLCJkcm9wcGluZy1wYXJ0aWNsZSI6IiIsIm5vbi1kcm9wcGluZy1wYXJ0aWNsZSI6IiJ9XSwiY29udGFpbmVyLXRpdGxlIjoiSm91cm5hbCBvZiBQcmltYXJ5IENhcmUgJiBDb21tdW5pdHkgSGVhbHRoIiwiY29udGFpbmVyLXRpdGxlLXNob3J0IjoiSiBQcmltIENhcmUgQ29tbXVuaXR5IEhlYWx0aCIsIklTU04iOiIyMTUwLTEzMTkiLCJpc3N1ZWQiOnsiZGF0ZS1wYXJ0cyI6W1syMDIzXV19LCJwYWdlIjoiMjE1MDEzMTkyMzExNzAxNjQiLCJwdWJsaXNoZXIiOiJTQUdFIFB1YmxpY2F0aW9ucyBTYWdlIENBOiBMb3MgQW5nZWxlcywgQ0EiLCJ2b2x1bWUiOiIxNCJ9LCJpc1RlbXBvcmFyeSI6ZmFsc2V9XX0="/>
          <w:id w:val="-826277406"/>
          <w:placeholder>
            <w:docPart w:val="DefaultPlaceholder_-1854013440"/>
          </w:placeholder>
        </w:sdtPr>
        <w:sdtContent>
          <w:customXmlDelRangeEnd w:id="111"/>
          <w:del w:id="112" w:author="Tootooni, Mohammad Samie" w:date="2024-09-04T11:31:00Z" w16du:dateUtc="2024-09-04T16:31:00Z">
            <w:r w:rsidR="00D227EF" w:rsidRPr="00D227EF" w:rsidDel="00F867A7">
              <w:rPr>
                <w:rFonts w:ascii="Times New Roman" w:eastAsia="Times New Roman" w:hAnsi="Times New Roman" w:cs="Times New Roman"/>
                <w:color w:val="000000"/>
                <w:sz w:val="20"/>
                <w:szCs w:val="20"/>
              </w:rPr>
              <w:delText>[8]</w:delText>
            </w:r>
          </w:del>
          <w:customXmlDelRangeStart w:id="113" w:author="Tootooni, Mohammad Samie" w:date="2024-09-04T11:31:00Z"/>
        </w:sdtContent>
      </w:sdt>
      <w:customXmlDelRangeEnd w:id="113"/>
      <w:del w:id="114" w:author="Tootooni, Mohammad Samie" w:date="2024-09-04T11:32:00Z" w16du:dateUtc="2024-09-04T16:32:00Z">
        <w:r w:rsidR="00600577" w:rsidRPr="00600577" w:rsidDel="005C03C7">
          <w:rPr>
            <w:rFonts w:ascii="Times New Roman" w:eastAsia="Times New Roman" w:hAnsi="Times New Roman" w:cs="Times New Roman"/>
            <w:color w:val="000000"/>
            <w:sz w:val="20"/>
            <w:szCs w:val="20"/>
          </w:rPr>
          <w:delText>.</w:delText>
        </w:r>
        <w:r w:rsidR="00F9796B" w:rsidDel="005C03C7">
          <w:rPr>
            <w:rFonts w:ascii="Times New Roman" w:eastAsia="Times New Roman" w:hAnsi="Times New Roman" w:cs="Times New Roman"/>
            <w:color w:val="000000"/>
            <w:sz w:val="20"/>
            <w:szCs w:val="20"/>
          </w:rPr>
          <w:delText xml:space="preserve"> </w:delText>
        </w:r>
        <w:r w:rsidR="00185552" w:rsidRPr="00185552" w:rsidDel="005C03C7">
          <w:rPr>
            <w:rFonts w:ascii="Times New Roman" w:hAnsi="Times New Roman" w:cs="Times New Roman"/>
            <w:color w:val="000000"/>
            <w:sz w:val="20"/>
            <w:szCs w:val="20"/>
          </w:rPr>
          <w:delText xml:space="preserve">While the Omicron variant spread more rapidly than </w:delText>
        </w:r>
        <w:r w:rsidR="00185552" w:rsidDel="005C03C7">
          <w:rPr>
            <w:rFonts w:ascii="Times New Roman" w:hAnsi="Times New Roman" w:cs="Times New Roman"/>
            <w:color w:val="000000"/>
            <w:sz w:val="20"/>
            <w:szCs w:val="20"/>
          </w:rPr>
          <w:delText xml:space="preserve">Alpha and Delta waves </w:delText>
        </w:r>
      </w:del>
      <w:sdt>
        <w:sdtPr>
          <w:rPr>
            <w:rFonts w:ascii="Times New Roman" w:hAnsi="Times New Roman" w:cs="Times New Roman"/>
            <w:color w:val="000000"/>
            <w:sz w:val="20"/>
            <w:szCs w:val="20"/>
          </w:rPr>
          <w:tag w:val="MENDELEY_CITATION_v3_eyJjaXRhdGlvbklEIjoiTUVOREVMRVlfQ0lUQVRJT05fNjYzMzFjYjQtNjkyOS00OGE0LWFhZGItNDk0MjUwMjQ4OTdmIiwicHJvcGVydGllcyI6eyJub3RlSW5kZXgiOjB9LCJpc0VkaXRlZCI6ZmFsc2UsIm1hbnVhbE92ZXJyaWRlIjp7ImlzTWFudWFsbHlPdmVycmlkZGVuIjpmYWxzZSwiY2l0ZXByb2NUZXh0IjoiWzE1XSIsIm1hbnVhbE92ZXJyaWRlVGV4dCI6IiJ9LCJjaXRhdGlvbkl0ZW1zIjpbeyJpZCI6IjhhODNlNmFhLWZmMmEtM2RlOC1hZGU0LTlkM2IxZWQ3MGYwOSIsIml0ZW1EYXRhIjp7InR5cGUiOiJ3ZWJwYWdlIiwiaWQiOiI4YTgzZTZhYS1mZjJhLTNkZTgtYWRlNC05ZDNiMWVkNzBmMDkiLCJ0aXRsZSI6IlVwZGF0ZSBvbiBPbWljcm9uIiwiYXV0aG9yIjpbeyJmYW1pbHkiOiJXb3JsZCBIZWFsdGggT3JnYW5pemF0aW9uIiwiZ2l2ZW4iOiIiLCJwYXJzZS1uYW1lcyI6ZmFsc2UsImRyb3BwaW5nLXBhcnRpY2xlIjoiIiwibm9uLWRyb3BwaW5nLXBhcnRpY2xlIjoiIn1dLCJjb250YWluZXItdGl0bGUiOiJodHRwczovL3d3dy53aG8uaW50L25ld3MvaXRlbS8yOC0xMS0yMDIxLXVwZGF0ZS1vbi1vbWljcm9uIiwiaXNzdWVkIjp7ImRhdGUtcGFydHMiOltbMjAyMSwxMSwyOF1dfSwiY29udGFpbmVyLXRpdGxlLXNob3J0IjoiIn0sImlzVGVtcG9yYXJ5IjpmYWxzZX1dfQ=="/>
          <w:id w:val="112871932"/>
          <w:placeholder>
            <w:docPart w:val="DefaultPlaceholder_-1854013440"/>
          </w:placeholder>
        </w:sdtPr>
        <w:sdtContent>
          <w:r w:rsidR="00D227EF" w:rsidRPr="00D227EF">
            <w:rPr>
              <w:rFonts w:ascii="Times New Roman" w:hAnsi="Times New Roman" w:cs="Times New Roman"/>
              <w:color w:val="000000"/>
              <w:sz w:val="20"/>
              <w:szCs w:val="20"/>
            </w:rPr>
            <w:t>[15]</w:t>
          </w:r>
        </w:sdtContent>
      </w:sdt>
      <w:r w:rsidR="00185552" w:rsidRPr="00185552">
        <w:rPr>
          <w:rFonts w:ascii="Times New Roman" w:hAnsi="Times New Roman" w:cs="Times New Roman"/>
          <w:color w:val="000000"/>
          <w:sz w:val="20"/>
          <w:szCs w:val="20"/>
        </w:rPr>
        <w:t xml:space="preserve">, </w:t>
      </w:r>
      <w:del w:id="115" w:author="Tootooni, Mohammad Samie" w:date="2024-09-04T11:31:00Z" w16du:dateUtc="2024-09-04T16:31:00Z">
        <w:r w:rsidR="00185552" w:rsidRPr="00185552" w:rsidDel="00F867A7">
          <w:rPr>
            <w:rFonts w:ascii="Times New Roman" w:hAnsi="Times New Roman" w:cs="Times New Roman"/>
            <w:color w:val="000000"/>
            <w:sz w:val="20"/>
            <w:szCs w:val="20"/>
          </w:rPr>
          <w:delText>hospital stays, ICU admissions, and death rates have been lower compared to those associated with the Delta variant</w:delText>
        </w:r>
        <w:r w:rsidR="006669A3" w:rsidDel="00F867A7">
          <w:rPr>
            <w:rFonts w:ascii="Times New Roman" w:hAnsi="Times New Roman" w:cs="Times New Roman"/>
            <w:color w:val="000000"/>
            <w:sz w:val="20"/>
            <w:szCs w:val="20"/>
          </w:rPr>
          <w:delText xml:space="preserve"> </w:delText>
        </w:r>
      </w:del>
      <w:sdt>
        <w:sdtPr>
          <w:rPr>
            <w:rFonts w:ascii="Times New Roman" w:hAnsi="Times New Roman" w:cs="Times New Roman"/>
            <w:color w:val="000000"/>
            <w:sz w:val="20"/>
            <w:szCs w:val="20"/>
          </w:rPr>
          <w:tag w:val="MENDELEY_CITATION_v3_eyJjaXRhdGlvbklEIjoiTUVOREVMRVlfQ0lUQVRJT05fYjZhZjg2OGEtOTJlNS00ODQxLTg3ZGItMmQ3MGE2NzgwZjdiIiwicHJvcGVydGllcyI6eyJub3RlSW5kZXgiOjB9LCJpc0VkaXRlZCI6ZmFsc2UsIm1hbnVhbE92ZXJyaWRlIjp7ImlzTWFudWFsbHlPdmVycmlkZGVuIjpmYWxzZSwiY2l0ZXByb2NUZXh0IjoiWzE2XSIsIm1hbnVhbE92ZXJyaWRlVGV4dCI6IiJ9LCJjaXRhdGlvbkl0ZW1zIjpbeyJpZCI6ImQ4MzgxNmMyLTE2ZDYtMzJiMC1iM2Q2LTNiMDMzMzUyZjQyYSIsIml0ZW1EYXRhIjp7InR5cGUiOiJhcnRpY2xlLWpvdXJuYWwiLCJpZCI6ImQ4MzgxNmMyLTE2ZDYtMzJiMC1iM2Q2LTNiMDMzMzUyZjQyYSIsInRpdGxlIjoiVHJlbmRzIGluIGRpc2Vhc2Ugc2V2ZXJpdHkgYW5kIGhlYWx0aCBjYXJlIHV0aWxpemF0aW9uIGR1cmluZyB0aGUgZWFybHkgT21pY3JvbiB2YXJpYW50IHBlcmlvZCBjb21wYXJlZCB3aXRoIHByZXZpb3VzIFNBUlMtQ29WLTIgaGlnaCB0cmFuc21pc3Npb24gcGVyaW9kc+KAlFVuaXRlZCBTdGF0ZXMsIERlY2VtYmVyIDIwMjDigJNKYW51YXJ5IDIwMjIiLCJhdXRob3IiOlt7ImZhbWlseSI6Ikl1bGlhbm8iLCJnaXZlbiI6IkEgRGFuaWVsbGUiLCJwYXJzZS1uYW1lcyI6ZmFsc2UsImRyb3BwaW5nLXBhcnRpY2xlIjoiIiwibm9uLWRyb3BwaW5nLXBhcnRpY2xlIjoiIn1dLCJjb250YWluZXItdGl0bGUiOiJNTVdSLiBNb3JiaWRpdHkgYW5kIG1vcnRhbGl0eSB3ZWVrbHkgcmVwb3J0IiwiY29udGFpbmVyLXRpdGxlLXNob3J0IjoiTU1XUiBNb3JiIE1vcnRhbCBXa2x5IFJlcCIsImlzc3VlZCI6eyJkYXRlLXBhcnRzIjpbWzIwMjJdXX0sInZvbHVtZSI6IjcxIn0sImlzVGVtcG9yYXJ5IjpmYWxzZX1dfQ=="/>
          <w:id w:val="-1842000261"/>
          <w:placeholder>
            <w:docPart w:val="DefaultPlaceholder_-1854013440"/>
          </w:placeholder>
        </w:sdtPr>
        <w:sdtContent>
          <w:r w:rsidR="00D227EF" w:rsidRPr="00D227EF">
            <w:rPr>
              <w:rFonts w:ascii="Times New Roman" w:hAnsi="Times New Roman" w:cs="Times New Roman"/>
              <w:color w:val="000000"/>
              <w:sz w:val="20"/>
              <w:szCs w:val="20"/>
            </w:rPr>
            <w:t>[16]</w:t>
          </w:r>
        </w:sdtContent>
      </w:sdt>
      <w:r w:rsidR="00185552" w:rsidRPr="00185552">
        <w:rPr>
          <w:rFonts w:ascii="Times New Roman" w:hAnsi="Times New Roman" w:cs="Times New Roman"/>
          <w:color w:val="000000"/>
          <w:sz w:val="20"/>
          <w:szCs w:val="20"/>
        </w:rPr>
        <w:t>.</w:t>
      </w:r>
    </w:p>
    <w:p w14:paraId="7025AF9B" w14:textId="19D68A45" w:rsidR="00451918" w:rsidRDefault="00247FD1">
      <w:pPr>
        <w:spacing w:after="0" w:line="360" w:lineRule="auto"/>
        <w:jc w:val="both"/>
        <w:rPr>
          <w:rFonts w:ascii="Times New Roman" w:hAnsi="Times New Roman" w:cs="Times New Roman"/>
          <w:color w:val="000000"/>
          <w:sz w:val="20"/>
          <w:szCs w:val="20"/>
        </w:rPr>
      </w:pPr>
      <w:r w:rsidRPr="00247FD1">
        <w:rPr>
          <w:rFonts w:ascii="Times New Roman" w:hAnsi="Times New Roman" w:cs="Times New Roman"/>
          <w:color w:val="000000"/>
          <w:sz w:val="20"/>
          <w:szCs w:val="20"/>
        </w:rPr>
        <w:t xml:space="preserve">The COVID-19 pandemic has disproportionately affected disadvantaged communities </w:t>
      </w:r>
      <w:del w:id="116" w:author="Tootooni, Mohammad Samie" w:date="2024-09-04T11:32:00Z" w16du:dateUtc="2024-09-04T16:32:00Z">
        <w:r w:rsidRPr="00247FD1" w:rsidDel="005C03C7">
          <w:rPr>
            <w:rFonts w:ascii="Times New Roman" w:hAnsi="Times New Roman" w:cs="Times New Roman"/>
            <w:color w:val="000000"/>
            <w:sz w:val="20"/>
            <w:szCs w:val="20"/>
          </w:rPr>
          <w:delText>compared to more advantaged areas</w:delText>
        </w:r>
        <w:r w:rsidDel="005C03C7">
          <w:rPr>
            <w:rFonts w:ascii="Times New Roman" w:hAnsi="Times New Roman" w:cs="Times New Roman"/>
            <w:color w:val="000000"/>
            <w:sz w:val="20"/>
            <w:szCs w:val="20"/>
          </w:rPr>
          <w:delText xml:space="preserve"> </w:delText>
        </w:r>
      </w:del>
      <w:sdt>
        <w:sdtPr>
          <w:rPr>
            <w:rFonts w:ascii="Times New Roman" w:hAnsi="Times New Roman" w:cs="Times New Roman"/>
            <w:color w:val="000000"/>
            <w:sz w:val="20"/>
            <w:szCs w:val="20"/>
          </w:rPr>
          <w:tag w:val="MENDELEY_CITATION_v3_eyJjaXRhdGlvbklEIjoiTUVOREVMRVlfQ0lUQVRJT05fN2MxOTVlYjYtZWJlNi00MTExLWIzZGMtZWU4NTUwZjAwNDIwIiwicHJvcGVydGllcyI6eyJub3RlSW5kZXgiOjB9LCJpc0VkaXRlZCI6ZmFsc2UsIm1hbnVhbE92ZXJyaWRlIjp7ImlzTWFudWFsbHlPdmVycmlkZGVuIjpmYWxzZSwiY2l0ZXByb2NUZXh0IjoiWzE3XSwgWzE4XSIsIm1hbnVhbE92ZXJyaWRlVGV4dCI6IiJ9LCJjaXRhdGlvbkl0ZW1zIjpbeyJpZCI6IjdlZmU5MzEwLTAwMTUtMzMxZi1hM2IxLTY0YzI0NGFmOTczNSIsIml0ZW1EYXRhIjp7InR5cGUiOiJhcnRpY2xlLWpvdXJuYWwiLCJpZCI6IjdlZmU5MzEwLTAwMTUtMzMxZi1hM2IxLTY0YzI0NGFmOTczNSIsInRpdGxlIjoiQW4gZWNvbG9naWNhbCBzdHVkeSBvZiBzb2Npb2Vjb25vbWljIHByZWRpY3RvcnMgaW4gZGV0ZWN0aW9uIG9mIENPVklELTE5IGNhc2VzIGFjcm9zcyBuZWlnaGJvcmhvb2RzIGluIE5ldyBZb3JrIENpdHkiLCJhdXRob3IiOlt7ImZhbWlseSI6IldoaXR0bGUiLCJnaXZlbiI6IlJpY2hhcmQgUyIsInBhcnNlLW5hbWVzIjpmYWxzZSwiZHJvcHBpbmctcGFydGljbGUiOiIiLCJub24tZHJvcHBpbmctcGFydGljbGUiOiIifSx7ImZhbWlseSI6IkRpYXotQXJ0aWxlcyIsImdpdmVuIjoiQW5hIiwicGFyc2UtbmFtZXMiOmZhbHNlLCJkcm9wcGluZy1wYXJ0aWNsZSI6IiIsIm5vbi1kcm9wcGluZy1wYXJ0aWNsZSI6IiJ9XSwiY29udGFpbmVyLXRpdGxlIjoiQk1DIG1lZGljaW5lIiwiY29udGFpbmVyLXRpdGxlLXNob3J0IjoiQk1DIE1lZCIsImlzc3VlZCI6eyJkYXRlLXBhcnRzIjpbWzIwMjBdXX0sInBhZ2UiOiIxLTE3IiwicHVibGlzaGVyIjoiU3ByaW5nZXIiLCJ2b2x1bWUiOiIxOCJ9LCJpc1RlbXBvcmFyeSI6ZmFsc2V9LHsiaWQiOiJmNGI4NGM2MS02OTI4LTM3OWQtOWE4My1lY2Y2MTQ4NjU3NjkiLCJpdGVtRGF0YSI6eyJ0eXBlIjoiYXJ0aWNsZS1qb3VybmFsIiwiaWQiOiJmNGI4NGM2MS02OTI4LTM3OWQtOWE4My1lY2Y2MTQ4NjU3NjkiLCJ0aXRsZSI6IlJldmVhbGluZyB0aGUgdW5lcXVhbCBidXJkZW4gb2YgQ09WSUQtMTkgYnkgaW5jb21lLCByYWNlL2V0aG5pY2l0eSwgYW5kIGhvdXNlaG9sZCBjcm93ZGluZzogVVMgY291bnR5IHZlcnN1cyB6aXAgY29kZSBhbmFseXNlcyIsImF1dGhvciI6W3siZmFtaWx5IjoiQ2hlbiIsImdpdmVuIjoiSmFydmlzIFQiLCJwYXJzZS1uYW1lcyI6ZmFsc2UsImRyb3BwaW5nLXBhcnRpY2xlIjoiIiwibm9uLWRyb3BwaW5nLXBhcnRpY2xlIjoiIn0seyJmYW1pbHkiOiJLcmllZ2VyIiwiZ2l2ZW4iOiJOYW5jeSIsInBhcnNlLW5hbWVzIjpmYWxzZSwiZHJvcHBpbmctcGFydGljbGUiOiIiLCJub24tZHJvcHBpbmctcGFydGljbGUiOiIifV0sImNvbnRhaW5lci10aXRsZSI6IkpvdXJuYWwgb2YgUHVibGljIEhlYWx0aCBNYW5hZ2VtZW50IGFuZCBQcmFjdGljZSIsIklTU04iOiIxMDc4LTQ2NTkiLCJpc3N1ZWQiOnsiZGF0ZS1wYXJ0cyI6W1syMDIxXV19LCJwYWdlIjoiUzQzLVM1NiIsInB1Ymxpc2hlciI6IkxXVyIsImlzc3VlIjoiU3VwcGxlbWVudCAxIiwidm9sdW1lIjoiMjciLCJjb250YWluZXItdGl0bGUtc2hvcnQiOiIifSwiaXNUZW1wb3JhcnkiOmZhbHNlfV19"/>
          <w:id w:val="1979805143"/>
          <w:placeholder>
            <w:docPart w:val="DefaultPlaceholder_-1854013440"/>
          </w:placeholder>
        </w:sdtPr>
        <w:sdtContent>
          <w:r w:rsidR="00D227EF" w:rsidRPr="00D227EF">
            <w:rPr>
              <w:rFonts w:ascii="Times New Roman" w:hAnsi="Times New Roman" w:cs="Times New Roman"/>
              <w:color w:val="000000"/>
              <w:sz w:val="20"/>
              <w:szCs w:val="20"/>
            </w:rPr>
            <w:t>[17], [18]</w:t>
          </w:r>
        </w:sdtContent>
      </w:sdt>
      <w:del w:id="117" w:author="Tootooni, Mohammad Samie" w:date="2024-09-04T11:33:00Z" w16du:dateUtc="2024-09-04T16:33:00Z">
        <w:r w:rsidRPr="00247FD1" w:rsidDel="006E14F8">
          <w:rPr>
            <w:rFonts w:ascii="Times New Roman" w:hAnsi="Times New Roman" w:cs="Times New Roman"/>
            <w:color w:val="000000"/>
            <w:sz w:val="20"/>
            <w:szCs w:val="20"/>
          </w:rPr>
          <w:delText>.</w:delText>
        </w:r>
        <w:r w:rsidR="00230830" w:rsidDel="006E14F8">
          <w:rPr>
            <w:rFonts w:ascii="Times New Roman" w:hAnsi="Times New Roman" w:cs="Times New Roman"/>
            <w:color w:val="000000"/>
            <w:sz w:val="20"/>
            <w:szCs w:val="20"/>
          </w:rPr>
          <w:delText xml:space="preserve"> </w:delText>
        </w:r>
        <w:r w:rsidR="00542DEF" w:rsidRPr="00542DEF" w:rsidDel="006E14F8">
          <w:rPr>
            <w:rFonts w:ascii="Times New Roman" w:hAnsi="Times New Roman" w:cs="Times New Roman"/>
            <w:color w:val="000000"/>
            <w:sz w:val="20"/>
            <w:szCs w:val="20"/>
          </w:rPr>
          <w:delText xml:space="preserve">By the spring and summer of 2020, evidence emerged showing that </w:delText>
        </w:r>
        <w:r w:rsidR="009301C3" w:rsidDel="006E14F8">
          <w:rPr>
            <w:rFonts w:ascii="Times New Roman" w:hAnsi="Times New Roman" w:cs="Times New Roman"/>
            <w:color w:val="000000"/>
            <w:sz w:val="20"/>
            <w:szCs w:val="20"/>
          </w:rPr>
          <w:delText>disad</w:delText>
        </w:r>
        <w:r w:rsidR="002F7C62" w:rsidDel="006E14F8">
          <w:rPr>
            <w:rFonts w:ascii="Times New Roman" w:hAnsi="Times New Roman" w:cs="Times New Roman"/>
            <w:color w:val="000000"/>
            <w:sz w:val="20"/>
            <w:szCs w:val="20"/>
          </w:rPr>
          <w:delText xml:space="preserve">vantaged </w:delText>
        </w:r>
        <w:r w:rsidR="00542DEF" w:rsidRPr="00542DEF" w:rsidDel="006E14F8">
          <w:rPr>
            <w:rFonts w:ascii="Times New Roman" w:hAnsi="Times New Roman" w:cs="Times New Roman"/>
            <w:color w:val="000000"/>
            <w:sz w:val="20"/>
            <w:szCs w:val="20"/>
          </w:rPr>
          <w:delText>neighborhood was linked to higher COVID-19 prevalence in various regions across the United States</w:delText>
        </w:r>
      </w:del>
      <w:ins w:id="118" w:author="Tootooni, Mohammad Samie" w:date="2024-09-04T11:33:00Z" w16du:dateUtc="2024-09-04T16:33:00Z">
        <w:r w:rsidR="006E14F8">
          <w:rPr>
            <w:rFonts w:ascii="Times New Roman" w:hAnsi="Times New Roman" w:cs="Times New Roman"/>
            <w:color w:val="000000"/>
            <w:sz w:val="20"/>
            <w:szCs w:val="20"/>
          </w:rPr>
          <w:t>,</w:t>
        </w:r>
      </w:ins>
      <w:r w:rsidR="00542DEF">
        <w:rPr>
          <w:rFonts w:ascii="Times New Roman" w:hAnsi="Times New Roman" w:cs="Times New Roman"/>
          <w:color w:val="000000"/>
          <w:sz w:val="20"/>
          <w:szCs w:val="20"/>
        </w:rPr>
        <w:t xml:space="preserve"> </w:t>
      </w:r>
      <w:sdt>
        <w:sdtPr>
          <w:rPr>
            <w:rFonts w:ascii="Times New Roman" w:hAnsi="Times New Roman" w:cs="Times New Roman"/>
            <w:color w:val="000000"/>
            <w:sz w:val="20"/>
            <w:szCs w:val="20"/>
          </w:rPr>
          <w:tag w:val="MENDELEY_CITATION_v3_eyJjaXRhdGlvbklEIjoiTUVOREVMRVlfQ0lUQVRJT05fMjk0ZjFhM2UtMjI4Ny00NzhhLWExODUtMTFmZTVhNjk3YjU3IiwicHJvcGVydGllcyI6eyJub3RlSW5kZXgiOjB9LCJpc0VkaXRlZCI6ZmFsc2UsIm1hbnVhbE92ZXJyaWRlIjp7ImlzTWFudWFsbHlPdmVycmlkZGVuIjpmYWxzZSwiY2l0ZXByb2NUZXh0IjoiWzE5XSwgWzIwXSIsIm1hbnVhbE92ZXJyaWRlVGV4dCI6IiJ9LCJjaXRhdGlvbkl0ZW1zIjpbeyJpZCI6IjAzY2EwNWI0LWFkOTktMzVhNC04YjhhLTg0ZTA5ZGIwOTBjOCIsIml0ZW1EYXRhIjp7InR5cGUiOiJhcnRpY2xlLWpvdXJuYWwiLCJpZCI6IjAzY2EwNWI0LWFkOTktMzVhNC04YjhhLTg0ZTA5ZGIwOTBjOCIsInRpdGxlIjoiVGhlIGVmZmVjdCBvZiBhcmVhIGRlcHJpdmF0aW9uIG9uIENPVklELTE5IHJpc2sgaW4gTG91aXNpYW5hIiwiYXV0aG9yIjpbeyJmYW1pbHkiOiJLQyIsImdpdmVuIjoiTWFkaGF2IiwicGFyc2UtbmFtZXMiOmZhbHNlLCJkcm9wcGluZy1wYXJ0aWNsZSI6IiIsIm5vbi1kcm9wcGluZy1wYXJ0aWNsZSI6IiJ9LHsiZmFtaWx5IjoiT3JhbCIsImdpdmVuIjoiRXZyaW0iLCJwYXJzZS1uYW1lcyI6ZmFsc2UsImRyb3BwaW5nLXBhcnRpY2xlIjoiIiwibm9uLWRyb3BwaW5nLXBhcnRpY2xlIjoiIn0seyJmYW1pbHkiOiJTdHJhaWYtQm91cmdlb2lzIiwiZ2l2ZW4iOiJTdXNhbm5lIiwicGFyc2UtbmFtZXMiOmZhbHNlLCJkcm9wcGluZy1wYXJ0aWNsZSI6IiIsIm5vbi1kcm9wcGluZy1wYXJ0aWNsZSI6IiJ9LHsiZmFtaWx5IjoiUnVuZyIsImdpdmVuIjoiQXJpYW5lIEwiLCJwYXJzZS1uYW1lcyI6ZmFsc2UsImRyb3BwaW5nLXBhcnRpY2xlIjoiIiwibm9uLWRyb3BwaW5nLXBhcnRpY2xlIjoiIn0seyJmYW1pbHkiOiJQZXRlcnMiLCJnaXZlbiI6IkVkd2FyZCBTIiwicGFyc2UtbmFtZXMiOmZhbHNlLCJkcm9wcGluZy1wYXJ0aWNsZSI6IiIsIm5vbi1kcm9wcGluZy1wYXJ0aWNsZSI6IiJ9XSwiY29udGFpbmVyLXRpdGxlIjoiUGxvUyBvbmUiLCJjb250YWluZXItdGl0bGUtc2hvcnQiOiJQTG9TIE9uZSIsIklTU04iOiIxOTMyLTYyMDMiLCJpc3N1ZWQiOnsiZGF0ZS1wYXJ0cyI6W1syMDIwXV19LCJwYWdlIjoiZTAyNDMwMjgiLCJwdWJsaXNoZXIiOiJQdWJsaWMgTGlicmFyeSBvZiBTY2llbmNlIFNhbiBGcmFuY2lzY28sIENBIFVTQSIsImlzc3VlIjoiMTIiLCJ2b2x1bWUiOiIxNSJ9LCJpc1RlbXBvcmFyeSI6ZmFsc2V9LHsiaWQiOiI3ZjFkYzE1My1lYjRhLTM1YjItODgzMC0xOWFiYzJiYzliMTciLCJpdGVtRGF0YSI6eyJ0eXBlIjoiYXJ0aWNsZS1qb3VybmFsIiwiaWQiOiI3ZjFkYzE1My1lYjRhLTM1YjItODgzMC0xOWFiYzJiYzliMTciLCJ0aXRsZSI6IkFzc2Vzc2luZyB0aGUgaW1wYWN0IG9mIG5laWdoYm9yaG9vZCBzb2Npb2Vjb25vbWljIGNoYXJhY3RlcmlzdGljcyBvbiBDT1ZJRC0xOSBwcmV2YWxlbmNlIGFjcm9zcyBzZXZlbiBzdGF0ZXMgaW4gdGhlIFVuaXRlZCBTdGF0ZXMiLCJhdXRob3IiOlt7ImZhbWlseSI6IkhhdGVmIiwiZ2l2ZW4iOiJFbGhhbSIsInBhcnNlLW5hbWVzIjpmYWxzZSwiZHJvcHBpbmctcGFydGljbGUiOiIiLCJub24tZHJvcHBpbmctcGFydGljbGUiOiIifSx7ImZhbWlseSI6IkNoYW5nIiwiZ2l2ZW4iOiJIc2llbi1ZZW4iLCJwYXJzZS1uYW1lcyI6ZmFsc2UsImRyb3BwaW5nLXBhcnRpY2xlIjoiIiwibm9uLWRyb3BwaW5nLXBhcnRpY2xlIjoiIn0seyJmYW1pbHkiOiJLaXRjaGVuIiwiZ2l2ZW4iOiJDaHJpc3RvcGhlciIsInBhcnNlLW5hbWVzIjpmYWxzZSwiZHJvcHBpbmctcGFydGljbGUiOiIiLCJub24tZHJvcHBpbmctcGFydGljbGUiOiIifSx7ImZhbWlseSI6IldlaW5lciIsImdpdmVuIjoiSm9uYXRoYW4gUCIsInBhcnNlLW5hbWVzIjpmYWxzZSwiZHJvcHBpbmctcGFydGljbGUiOiIiLCJub24tZHJvcHBpbmctcGFydGljbGUiOiIifSx7ImZhbWlseSI6IktoYXJyYXppIiwiZ2l2ZW4iOiJIYWRpIiwicGFyc2UtbmFtZXMiOmZhbHNlLCJkcm9wcGluZy1wYXJ0aWNsZSI6IiIsIm5vbi1kcm9wcGluZy1wYXJ0aWNsZSI6IiJ9XSwiY29udGFpbmVyLXRpdGxlIjoiRnJvbnRpZXJzIGluIHB1YmxpYyBoZWFsdGgiLCJjb250YWluZXItdGl0bGUtc2hvcnQiOiJGcm9udCBQdWJsaWMgSGVhbHRoIiwiSVNTTiI6IjIyOTYtMjU2NSIsImlzc3VlZCI6eyJkYXRlLXBhcnRzIjpbWzIwMjBdXX0sInBhZ2UiOiI1NzE4MDgiLCJwdWJsaXNoZXIiOiJGcm9udGllcnMgTWVkaWEgU0EiLCJ2b2x1bWUiOiI4In0sImlzVGVtcG9yYXJ5IjpmYWxzZX1dfQ=="/>
          <w:id w:val="668075335"/>
          <w:placeholder>
            <w:docPart w:val="DefaultPlaceholder_-1854013440"/>
          </w:placeholder>
        </w:sdtPr>
        <w:sdtContent>
          <w:r w:rsidR="00D227EF" w:rsidRPr="00D227EF">
            <w:rPr>
              <w:rFonts w:ascii="Times New Roman" w:hAnsi="Times New Roman" w:cs="Times New Roman"/>
              <w:color w:val="000000"/>
              <w:sz w:val="20"/>
              <w:szCs w:val="20"/>
            </w:rPr>
            <w:t>[19], [20]</w:t>
          </w:r>
        </w:sdtContent>
      </w:sdt>
      <w:r w:rsidR="00542DEF" w:rsidRPr="00542DEF">
        <w:rPr>
          <w:rFonts w:ascii="Times New Roman" w:hAnsi="Times New Roman" w:cs="Times New Roman"/>
          <w:color w:val="000000"/>
          <w:sz w:val="20"/>
          <w:szCs w:val="20"/>
        </w:rPr>
        <w:t>.</w:t>
      </w:r>
      <w:r w:rsidR="00126F5B">
        <w:rPr>
          <w:rFonts w:ascii="Times New Roman" w:hAnsi="Times New Roman" w:cs="Times New Roman"/>
          <w:color w:val="000000"/>
          <w:sz w:val="20"/>
          <w:szCs w:val="20"/>
        </w:rPr>
        <w:t xml:space="preserve"> </w:t>
      </w:r>
      <w:commentRangeStart w:id="119"/>
      <w:r w:rsidR="008649A5" w:rsidRPr="008649A5">
        <w:rPr>
          <w:rFonts w:ascii="Times New Roman" w:hAnsi="Times New Roman" w:cs="Times New Roman"/>
          <w:color w:val="000000"/>
          <w:sz w:val="20"/>
          <w:szCs w:val="20"/>
        </w:rPr>
        <w:t xml:space="preserve">In Chicago, Black and Hispanic residents have been disproportionately impacted. By the end of </w:t>
      </w:r>
      <w:commentRangeStart w:id="120"/>
      <w:r w:rsidR="008649A5" w:rsidRPr="008649A5">
        <w:rPr>
          <w:rFonts w:ascii="Times New Roman" w:hAnsi="Times New Roman" w:cs="Times New Roman"/>
          <w:color w:val="000000"/>
          <w:sz w:val="20"/>
          <w:szCs w:val="20"/>
        </w:rPr>
        <w:t xml:space="preserve">the first wave </w:t>
      </w:r>
      <w:commentRangeEnd w:id="120"/>
      <w:r w:rsidR="00287115">
        <w:rPr>
          <w:rStyle w:val="CommentReference"/>
        </w:rPr>
        <w:commentReference w:id="120"/>
      </w:r>
      <w:r w:rsidR="008649A5" w:rsidRPr="008649A5">
        <w:rPr>
          <w:rFonts w:ascii="Times New Roman" w:hAnsi="Times New Roman" w:cs="Times New Roman"/>
          <w:color w:val="000000"/>
          <w:sz w:val="20"/>
          <w:szCs w:val="20"/>
        </w:rPr>
        <w:t>in 2020, Black residents accounted for 43% of COVID-19 deaths, even though they comprised only 29% of the city</w:t>
      </w:r>
      <w:r w:rsidR="006F2382">
        <w:rPr>
          <w:rFonts w:ascii="Times New Roman" w:hAnsi="Times New Roman" w:cs="Times New Roman"/>
          <w:color w:val="000000"/>
          <w:sz w:val="20"/>
          <w:szCs w:val="20"/>
        </w:rPr>
        <w:t>’</w:t>
      </w:r>
      <w:r w:rsidR="008649A5" w:rsidRPr="008649A5">
        <w:rPr>
          <w:rFonts w:ascii="Times New Roman" w:hAnsi="Times New Roman" w:cs="Times New Roman"/>
          <w:color w:val="000000"/>
          <w:sz w:val="20"/>
          <w:szCs w:val="20"/>
        </w:rPr>
        <w:t>s population. Similarly, Hispanic residents represented 48% of COVID-19 cases, despite also making up 29% of Chicago</w:t>
      </w:r>
      <w:r w:rsidR="006F2382">
        <w:rPr>
          <w:rFonts w:ascii="Times New Roman" w:hAnsi="Times New Roman" w:cs="Times New Roman"/>
          <w:color w:val="000000"/>
          <w:sz w:val="20"/>
          <w:szCs w:val="20"/>
        </w:rPr>
        <w:t>’</w:t>
      </w:r>
      <w:r w:rsidR="008649A5" w:rsidRPr="008649A5">
        <w:rPr>
          <w:rFonts w:ascii="Times New Roman" w:hAnsi="Times New Roman" w:cs="Times New Roman"/>
          <w:color w:val="000000"/>
          <w:sz w:val="20"/>
          <w:szCs w:val="20"/>
        </w:rPr>
        <w:t>s population</w:t>
      </w:r>
      <w:r w:rsidR="00634118">
        <w:rPr>
          <w:rFonts w:ascii="Times New Roman" w:hAnsi="Times New Roman" w:cs="Times New Roman"/>
          <w:color w:val="000000"/>
          <w:sz w:val="20"/>
          <w:szCs w:val="20"/>
        </w:rPr>
        <w:t xml:space="preserve"> </w:t>
      </w:r>
      <w:sdt>
        <w:sdtPr>
          <w:rPr>
            <w:rFonts w:ascii="Times New Roman" w:hAnsi="Times New Roman" w:cs="Times New Roman"/>
            <w:color w:val="000000"/>
            <w:sz w:val="20"/>
            <w:szCs w:val="20"/>
          </w:rPr>
          <w:tag w:val="MENDELEY_CITATION_v3_eyJjaXRhdGlvbklEIjoiTUVOREVMRVlfQ0lUQVRJT05fYzQ5YjU5NGUtNWY3Ni00ZTY0LTg0ZTctZGRmODdmOGUyYTI1IiwicHJvcGVydGllcyI6eyJub3RlSW5kZXgiOjB9LCJpc0VkaXRlZCI6ZmFsc2UsIm1hbnVhbE92ZXJyaWRlIjp7ImlzTWFudWFsbHlPdmVycmlkZGVuIjpmYWxzZSwiY2l0ZXByb2NUZXh0IjoiWzIxXSIsIm1hbnVhbE92ZXJyaWRlVGV4dCI6IiJ9LCJjaXRhdGlvbkl0ZW1zIjpbeyJpZCI6IjgxZWQwMWE5LTZhMzgtMzMzMi1iYzEyLTdmNTMyNjNmMzVlYyIsIml0ZW1EYXRhIjp7InR5cGUiOiJhcnRpY2xlLWpvdXJuYWwiLCJpZCI6IjgxZWQwMWE5LTZhMzgtMzMzMi1iYzEyLTdmNTMyNjNmMzVlYyIsInRpdGxlIjoiQXNzb2NpYXRpb24gb2YgemlwIGNvZGUgdmFjY2luYXRpb24gcmF0ZSB3aXRoIENPVklELTE5IG1vcnRhbGl0eSBpbiBDaGljYWdvLCBJbGxpbm9pcyIsImF1dGhvciI6W3siZmFtaWx5IjoiWmVuZyIsImdpdmVuIjoiU2hhcm9uIiwicGFyc2UtbmFtZXMiOmZhbHNlLCJkcm9wcGluZy1wYXJ0aWNsZSI6IiIsIm5vbi1kcm9wcGluZy1wYXJ0aWNsZSI6IiJ9LHsiZmFtaWx5IjoiUGVsemVyIiwiZ2l2ZW4iOiJLZW5sZXkgTSIsInBhcnNlLW5hbWVzIjpmYWxzZSwiZHJvcHBpbmctcGFydGljbGUiOiIiLCJub24tZHJvcHBpbmctcGFydGljbGUiOiIifSx7ImZhbWlseSI6IkdpYmJvbnMiLCJnaXZlbiI6IlJvYmVydCBEIiwicGFyc2UtbmFtZXMiOmZhbHNlLCJkcm9wcGluZy1wYXJ0aWNsZSI6IiIsIm5vbi1kcm9wcGluZy1wYXJ0aWNsZSI6IiJ9LHsiZmFtaWx5IjoiUGVlayIsImdpdmVuIjoiTW9uaWNhIEUiLCJwYXJzZS1uYW1lcyI6ZmFsc2UsImRyb3BwaW5nLXBhcnRpY2xlIjoiIiwibm9uLWRyb3BwaW5nLXBhcnRpY2xlIjoiIn0seyJmYW1pbHkiOiJQYXJrZXIiLCJnaXZlbiI6IldpbGxpYW0gRiIsInBhcnNlLW5hbWVzIjpmYWxzZSwiZHJvcHBpbmctcGFydGljbGUiOiIiLCJub24tZHJvcHBpbmctcGFydGljbGUiOiIifV0sImNvbnRhaW5lci10aXRsZSI6IkpBTUEgTmV0d29yayBPcGVuIiwiY29udGFpbmVyLXRpdGxlLXNob3J0IjoiSkFNQSBOZXR3IE9wZW4iLCJpc3N1ZWQiOnsiZGF0ZS1wYXJ0cyI6W1syMDIyXV19LCJwYWdlIjoiZTIyMTQ3NTMtZTIyMTQ3NTMiLCJwdWJsaXNoZXIiOiJBbWVyaWNhbiBNZWRpY2FsIEFzc29jaWF0aW9uIiwiaXNzdWUiOiI1Iiwidm9sdW1lIjoiNSJ9LCJpc1RlbXBvcmFyeSI6ZmFsc2V9XX0="/>
          <w:id w:val="1366105246"/>
          <w:placeholder>
            <w:docPart w:val="DefaultPlaceholder_-1854013440"/>
          </w:placeholder>
        </w:sdtPr>
        <w:sdtContent>
          <w:r w:rsidR="00D227EF" w:rsidRPr="00D227EF">
            <w:rPr>
              <w:rFonts w:ascii="Times New Roman" w:hAnsi="Times New Roman" w:cs="Times New Roman"/>
              <w:color w:val="000000"/>
              <w:sz w:val="20"/>
              <w:szCs w:val="20"/>
            </w:rPr>
            <w:t>[21]</w:t>
          </w:r>
        </w:sdtContent>
      </w:sdt>
      <w:r w:rsidR="008649A5" w:rsidRPr="008649A5">
        <w:rPr>
          <w:rFonts w:ascii="Times New Roman" w:hAnsi="Times New Roman" w:cs="Times New Roman"/>
          <w:color w:val="000000"/>
          <w:sz w:val="20"/>
          <w:szCs w:val="20"/>
        </w:rPr>
        <w:t>.</w:t>
      </w:r>
      <w:r w:rsidR="002C1E9E">
        <w:rPr>
          <w:rFonts w:ascii="Times New Roman" w:hAnsi="Times New Roman" w:cs="Times New Roman"/>
          <w:color w:val="000000"/>
          <w:sz w:val="20"/>
          <w:szCs w:val="20"/>
        </w:rPr>
        <w:t xml:space="preserve"> </w:t>
      </w:r>
      <w:r w:rsidR="00942F35" w:rsidRPr="00942F35">
        <w:rPr>
          <w:rFonts w:ascii="Times New Roman" w:hAnsi="Times New Roman" w:cs="Times New Roman"/>
          <w:color w:val="000000"/>
          <w:sz w:val="20"/>
          <w:szCs w:val="20"/>
        </w:rPr>
        <w:t>Previous studies have also identified a spatial correlation between the percentage of Black residents and the number of COVID-19 deaths within Chicago neighborhoods</w:t>
      </w:r>
      <w:r w:rsidR="00D81E0F">
        <w:rPr>
          <w:rFonts w:ascii="Times New Roman" w:hAnsi="Times New Roman" w:cs="Times New Roman"/>
          <w:color w:val="000000"/>
          <w:sz w:val="20"/>
          <w:szCs w:val="20"/>
        </w:rPr>
        <w:t xml:space="preserve"> </w:t>
      </w:r>
      <w:sdt>
        <w:sdtPr>
          <w:rPr>
            <w:rFonts w:ascii="Times New Roman" w:hAnsi="Times New Roman" w:cs="Times New Roman"/>
            <w:color w:val="000000"/>
            <w:sz w:val="20"/>
            <w:szCs w:val="20"/>
          </w:rPr>
          <w:tag w:val="MENDELEY_CITATION_v3_eyJjaXRhdGlvbklEIjoiTUVOREVMRVlfQ0lUQVRJT05fNmI4MTQ0MDktNTVkMi00YzdmLTlhYmQtYjNlZWU1ODg1MGM3IiwicHJvcGVydGllcyI6eyJub3RlSW5kZXgiOjB9LCJpc0VkaXRlZCI6ZmFsc2UsIm1hbnVhbE92ZXJyaWRlIjp7ImlzTWFudWFsbHlPdmVycmlkZGVuIjpmYWxzZSwiY2l0ZXByb2NUZXh0IjoiWzIyXSwgWzIzXSIsIm1hbnVhbE92ZXJyaWRlVGV4dCI6IiJ9LCJjaXRhdGlvbkl0ZW1zIjpbeyJpZCI6ImQ1MjkyNzVkLTQxNzAtM2MzNi05YzlmLTE3ZDQzZGNjYWJlMyIsIml0ZW1EYXRhIjp7InR5cGUiOiJhcnRpY2xlLWpvdXJuYWwiLCJpZCI6ImQ1MjkyNzVkLTQxNzAtM2MzNi05YzlmLTE3ZDQzZGNjYWJlMyIsInRpdGxlIjoiQ29yb25hdmlydXMgZGlzZWFzZSAyMDE5IChDT1ZJRC0xOSkgbW9ydGFsaXR5IGFuZCBuZWlnaGJvcmhvb2QgY2hhcmFjdGVyaXN0aWNzIGluIENoaWNhZ28iLCJhdXRob3IiOlt7ImZhbWlseSI6IkJyeWFuIiwiZ2l2ZW4iOiJNb2xseSBTY2FubmVsbCIsInBhcnNlLW5hbWVzIjpmYWxzZSwiZHJvcHBpbmctcGFydGljbGUiOiIiLCJub24tZHJvcHBpbmctcGFydGljbGUiOiIifSx7ImZhbWlseSI6IlN1biIsImdpdmVuIjoiSmllaHVhbiIsInBhcnNlLW5hbWVzIjpmYWxzZSwiZHJvcHBpbmctcGFydGljbGUiOiIiLCJub24tZHJvcHBpbmctcGFydGljbGUiOiIifSx7ImZhbWlseSI6IkphZ2FpIiwiZ2l2ZW4iOiJKeW90c25hIiwicGFyc2UtbmFtZXMiOmZhbHNlLCJkcm9wcGluZy1wYXJ0aWNsZSI6IiIsIm5vbi1kcm9wcGluZy1wYXJ0aWNsZSI6IiJ9LHsiZmFtaWx5IjoiSG9ydG9uIiwiZ2l2ZW4iOiJEYW5pZWwgRSIsInBhcnNlLW5hbWVzIjpmYWxzZSwiZHJvcHBpbmctcGFydGljbGUiOiIiLCJub24tZHJvcHBpbmctcGFydGljbGUiOiIifSx7ImZhbWlseSI6Ik1vbnRnb21lcnkiLCJnaXZlbiI6IkFuYXN0YXNpYSIsInBhcnNlLW5hbWVzIjpmYWxzZSwiZHJvcHBpbmctcGFydGljbGUiOiIiLCJub24tZHJvcHBpbmctcGFydGljbGUiOiIifSx7ImZhbWlseSI6IlNhcmdpcyIsImdpdmVuIjoiUm9iZXJ0IiwicGFyc2UtbmFtZXMiOmZhbHNlLCJkcm9wcGluZy1wYXJ0aWNsZSI6IiIsIm5vbi1kcm9wcGluZy1wYXJ0aWNsZSI6IiJ9LHsiZmFtaWx5IjoiQXJnb3MiLCJnaXZlbiI6Ik1hcmlhIiwicGFyc2UtbmFtZXMiOmZhbHNlLCJkcm9wcGluZy1wYXJ0aWNsZSI6IiIsIm5vbi1kcm9wcGluZy1wYXJ0aWNsZSI6IiJ9XSwiY29udGFpbmVyLXRpdGxlIjoiQW5uYWxzIG9mIGVwaWRlbWlvbG9neSIsImNvbnRhaW5lci10aXRsZS1zaG9ydCI6IkFubiBFcGlkZW1pb2wiLCJJU1NOIjoiMTA0Ny0yNzk3IiwiaXNzdWVkIjp7ImRhdGUtcGFydHMiOltbMjAyMV1dfSwicGFnZSI6IjQ3LTU0IiwicHVibGlzaGVyIjoiRWxzZXZpZXIiLCJ2b2x1bWUiOiI1NiJ9LCJpc1RlbXBvcmFyeSI6ZmFsc2V9LHsiaWQiOiI4ZjA2YzVjMi0xZDEyLTNkMmEtOTA3Zi01NjhjNGRkZDVlNmUiLCJpdGVtRGF0YSI6eyJ0eXBlIjoiYXJ0aWNsZS1qb3VybmFsIiwiaWQiOiI4ZjA2YzVjMi0xZDEyLTNkMmEtOTA3Zi01NjhjNGRkZDVlNmUiLCJ0aXRsZSI6Ijw/IGNvdmlkMTk/PiBTb2NpYWwgdnVsbmVyYWJpbGl0eSBhbmQgcmFjaWFsIGluZXF1YWxpdHkgaW4gQ09WSUQtMTkgZGVhdGhzIGluIENoaWNhZ28iLCJhdXRob3IiOlt7ImZhbWlseSI6IktpbSIsImdpdmVuIjoiU2FnZSBKIiwicGFyc2UtbmFtZXMiOmZhbHNlLCJkcm9wcGluZy1wYXJ0aWNsZSI6IiIsIm5vbi1kcm9wcGluZy1wYXJ0aWNsZSI6IiJ9LHsiZmFtaWx5IjoiQm9zdHdpY2siLCJnaXZlbiI6IldlbmR5IiwicGFyc2UtbmFtZXMiOmZhbHNlLCJkcm9wcGluZy1wYXJ0aWNsZSI6IiIsIm5vbi1kcm9wcGluZy1wYXJ0aWNsZSI6IiJ9XSwiY29udGFpbmVyLXRpdGxlIjoiSGVhbHRoIGVkdWNhdGlvbiAmIGJlaGF2aW9yIiwiSVNTTiI6IjEwOTAtMTk4MSIsImlzc3VlZCI6eyJkYXRlLXBhcnRzIjpbWzIwMjBdXX0sInBhZ2UiOiI1MDktNTEzIiwicHVibGlzaGVyIjoiU0FHRSBQdWJsaWNhdGlvbnMgU2FnZSBDQTogTG9zIEFuZ2VsZXMsIENBIiwiaXNzdWUiOiI0Iiwidm9sdW1lIjoiNDciLCJjb250YWluZXItdGl0bGUtc2hvcnQiOiIifSwiaXNUZW1wb3JhcnkiOmZhbHNlfV19"/>
          <w:id w:val="-1148822355"/>
          <w:placeholder>
            <w:docPart w:val="DefaultPlaceholder_-1854013440"/>
          </w:placeholder>
        </w:sdtPr>
        <w:sdtContent>
          <w:r w:rsidR="00D227EF" w:rsidRPr="00D227EF">
            <w:rPr>
              <w:rFonts w:ascii="Times New Roman" w:hAnsi="Times New Roman" w:cs="Times New Roman"/>
              <w:color w:val="000000"/>
              <w:sz w:val="20"/>
              <w:szCs w:val="20"/>
            </w:rPr>
            <w:t>[22], [23]</w:t>
          </w:r>
        </w:sdtContent>
      </w:sdt>
      <w:r w:rsidR="00942F35" w:rsidRPr="00942F35">
        <w:rPr>
          <w:rFonts w:ascii="Times New Roman" w:hAnsi="Times New Roman" w:cs="Times New Roman"/>
          <w:color w:val="000000"/>
          <w:sz w:val="20"/>
          <w:szCs w:val="20"/>
        </w:rPr>
        <w:t>.</w:t>
      </w:r>
      <w:r w:rsidR="002F571D">
        <w:rPr>
          <w:rFonts w:ascii="Times New Roman" w:hAnsi="Times New Roman" w:cs="Times New Roman"/>
          <w:color w:val="000000"/>
          <w:sz w:val="20"/>
          <w:szCs w:val="20"/>
        </w:rPr>
        <w:t xml:space="preserve"> </w:t>
      </w:r>
      <w:r w:rsidR="002F571D" w:rsidRPr="002F571D">
        <w:rPr>
          <w:rFonts w:ascii="Times New Roman" w:hAnsi="Times New Roman" w:cs="Times New Roman"/>
          <w:color w:val="000000"/>
          <w:sz w:val="20"/>
          <w:szCs w:val="20"/>
        </w:rPr>
        <w:t>After the COVID-19 vaccines were approved for emergency use by the</w:t>
      </w:r>
      <w:r w:rsidR="00A503C7">
        <w:rPr>
          <w:rFonts w:ascii="Times New Roman" w:hAnsi="Times New Roman" w:cs="Times New Roman"/>
          <w:color w:val="000000"/>
          <w:sz w:val="20"/>
          <w:szCs w:val="20"/>
        </w:rPr>
        <w:t xml:space="preserve"> </w:t>
      </w:r>
      <w:r w:rsidR="00A503C7" w:rsidRPr="00A503C7">
        <w:rPr>
          <w:rFonts w:ascii="Times New Roman" w:hAnsi="Times New Roman" w:cs="Times New Roman"/>
          <w:color w:val="000000"/>
          <w:sz w:val="20"/>
          <w:szCs w:val="20"/>
        </w:rPr>
        <w:t>US Food and Drug Administration</w:t>
      </w:r>
      <w:r w:rsidR="002F571D" w:rsidRPr="002F571D">
        <w:rPr>
          <w:rFonts w:ascii="Times New Roman" w:hAnsi="Times New Roman" w:cs="Times New Roman"/>
          <w:color w:val="000000"/>
          <w:sz w:val="20"/>
          <w:szCs w:val="20"/>
        </w:rPr>
        <w:t xml:space="preserve"> </w:t>
      </w:r>
      <w:r w:rsidR="00A503C7">
        <w:rPr>
          <w:rFonts w:ascii="Times New Roman" w:hAnsi="Times New Roman" w:cs="Times New Roman"/>
          <w:color w:val="000000"/>
          <w:sz w:val="20"/>
          <w:szCs w:val="20"/>
        </w:rPr>
        <w:t>(</w:t>
      </w:r>
      <w:r w:rsidR="002F571D" w:rsidRPr="002F571D">
        <w:rPr>
          <w:rFonts w:ascii="Times New Roman" w:hAnsi="Times New Roman" w:cs="Times New Roman"/>
          <w:color w:val="000000"/>
          <w:sz w:val="20"/>
          <w:szCs w:val="20"/>
        </w:rPr>
        <w:t>FDA</w:t>
      </w:r>
      <w:r w:rsidR="00A503C7">
        <w:rPr>
          <w:rFonts w:ascii="Times New Roman" w:hAnsi="Times New Roman" w:cs="Times New Roman"/>
          <w:color w:val="000000"/>
          <w:sz w:val="20"/>
          <w:szCs w:val="20"/>
        </w:rPr>
        <w:t>)</w:t>
      </w:r>
      <w:r w:rsidR="002F571D" w:rsidRPr="002F571D">
        <w:rPr>
          <w:rFonts w:ascii="Times New Roman" w:hAnsi="Times New Roman" w:cs="Times New Roman"/>
          <w:color w:val="000000"/>
          <w:sz w:val="20"/>
          <w:szCs w:val="20"/>
        </w:rPr>
        <w:t>, the goal across the country was to make sure that racial inequalities in COVID-19 outcomes were reduced. However, in many large cities, it was often the wealthier, predominantly White neighborhoods that got the vaccines first, instead of the communities that were most affected by the virus</w:t>
      </w:r>
      <w:r w:rsidR="009C5BB3">
        <w:rPr>
          <w:rFonts w:ascii="Times New Roman" w:hAnsi="Times New Roman" w:cs="Times New Roman"/>
          <w:color w:val="000000"/>
          <w:sz w:val="20"/>
          <w:szCs w:val="20"/>
        </w:rPr>
        <w:t xml:space="preserve"> </w:t>
      </w:r>
      <w:sdt>
        <w:sdtPr>
          <w:rPr>
            <w:rFonts w:ascii="Times New Roman" w:hAnsi="Times New Roman" w:cs="Times New Roman"/>
            <w:color w:val="000000"/>
            <w:sz w:val="20"/>
            <w:szCs w:val="20"/>
          </w:rPr>
          <w:tag w:val="MENDELEY_CITATION_v3_eyJjaXRhdGlvbklEIjoiTUVOREVMRVlfQ0lUQVRJT05fODk2ZjllZjktZDRjOS00OTEzLThlY2QtY2Q1ODUwMDllNWM2IiwicHJvcGVydGllcyI6eyJub3RlSW5kZXgiOjB9LCJpc0VkaXRlZCI6ZmFsc2UsIm1hbnVhbE92ZXJyaWRlIjp7ImlzTWFudWFsbHlPdmVycmlkZGVuIjpmYWxzZSwiY2l0ZXByb2NUZXh0IjoiWzI0XSIsIm1hbnVhbE92ZXJyaWRlVGV4dCI6IiJ9LCJjaXRhdGlvbkl0ZW1zIjpbeyJpZCI6IjliNTg5YjZiLWNiZjgtMzI4Zi1iYjEzLTA4ODdhOGUzNGJhMCIsIml0ZW1EYXRhIjp7InR5cGUiOiJhcnRpY2xlLWpvdXJuYWwiLCJpZCI6IjliNTg5YjZiLWNiZjgtMzI4Zi1iYjEzLTA4ODdhOGUzNGJhMCIsInRpdGxlIjoiQ291bnR5LWxldmVsIENPVklELTE5IHZhY2NpbmF0aW9uIGNvdmVyYWdlIGFuZCBzb2NpYWwgdnVsbmVyYWJpbGl0eeKAlFVuaXRlZCBTdGF0ZXMsIERlY2VtYmVyIDE0LCAyMDIw4oCTTWFyY2ggMSwgMjAyMSIsImF1dGhvciI6W3siZmFtaWx5IjoiSHVnaGVzIiwiZ2l2ZW4iOiJNaWNoZWxsZSBNIiwicGFyc2UtbmFtZXMiOmZhbHNlLCJkcm9wcGluZy1wYXJ0aWNsZSI6IiIsIm5vbi1kcm9wcGluZy1wYXJ0aWNsZSI6IiJ9XSwiY29udGFpbmVyLXRpdGxlIjoiTU1XUi4gTW9yYmlkaXR5IGFuZCBtb3J0YWxpdHkgd2Vla2x5IHJlcG9ydCIsImNvbnRhaW5lci10aXRsZS1zaG9ydCI6Ik1NV1IgTW9yYiBNb3J0YWwgV2tseSBSZXAiLCJpc3N1ZWQiOnsiZGF0ZS1wYXJ0cyI6W1syMDIxXV19LCJ2b2x1bWUiOiI3MCJ9LCJpc1RlbXBvcmFyeSI6ZmFsc2V9XX0="/>
          <w:id w:val="-1835061137"/>
          <w:placeholder>
            <w:docPart w:val="DefaultPlaceholder_-1854013440"/>
          </w:placeholder>
        </w:sdtPr>
        <w:sdtContent>
          <w:r w:rsidR="00D227EF" w:rsidRPr="00D227EF">
            <w:rPr>
              <w:rFonts w:ascii="Times New Roman" w:hAnsi="Times New Roman" w:cs="Times New Roman"/>
              <w:color w:val="000000"/>
              <w:sz w:val="20"/>
              <w:szCs w:val="20"/>
            </w:rPr>
            <w:t>[24]</w:t>
          </w:r>
        </w:sdtContent>
      </w:sdt>
      <w:r w:rsidR="002F571D" w:rsidRPr="002F571D">
        <w:rPr>
          <w:rFonts w:ascii="Times New Roman" w:hAnsi="Times New Roman" w:cs="Times New Roman"/>
          <w:color w:val="000000"/>
          <w:sz w:val="20"/>
          <w:szCs w:val="20"/>
        </w:rPr>
        <w:t>.</w:t>
      </w:r>
      <w:commentRangeEnd w:id="119"/>
      <w:r w:rsidR="007747F8">
        <w:rPr>
          <w:rStyle w:val="CommentReference"/>
        </w:rPr>
        <w:commentReference w:id="119"/>
      </w:r>
    </w:p>
    <w:p w14:paraId="5B1FBE24" w14:textId="77777777" w:rsidR="00F568C6" w:rsidRDefault="00000000">
      <w:pPr>
        <w:spacing w:after="0" w:line="360" w:lineRule="auto"/>
        <w:jc w:val="both"/>
        <w:rPr>
          <w:ins w:id="121" w:author="Tootooni, Mohammad Samie" w:date="2024-09-04T12:15:00Z" w16du:dateUtc="2024-09-04T17:15:00Z"/>
          <w:rFonts w:ascii="Times New Roman" w:eastAsia="Times New Roman" w:hAnsi="Times New Roman" w:cs="Times New Roman"/>
          <w:sz w:val="20"/>
          <w:szCs w:val="20"/>
        </w:rPr>
      </w:pPr>
      <w:commentRangeStart w:id="122"/>
      <w:r>
        <w:rPr>
          <w:rFonts w:ascii="Times New Roman" w:eastAsia="Times New Roman" w:hAnsi="Times New Roman" w:cs="Times New Roman"/>
          <w:sz w:val="20"/>
          <w:szCs w:val="20"/>
        </w:rPr>
        <w:t xml:space="preserve">The </w:t>
      </w:r>
      <w:commentRangeEnd w:id="122"/>
      <w:r w:rsidR="00E778AF">
        <w:rPr>
          <w:rStyle w:val="CommentReference"/>
        </w:rPr>
        <w:commentReference w:id="122"/>
      </w:r>
      <w:r>
        <w:rPr>
          <w:rFonts w:ascii="Times New Roman" w:eastAsia="Times New Roman" w:hAnsi="Times New Roman" w:cs="Times New Roman"/>
          <w:sz w:val="20"/>
          <w:szCs w:val="20"/>
        </w:rPr>
        <w:t xml:space="preserve">University of Illinois System’s SHIELD Illinois (also </w:t>
      </w:r>
      <w:sdt>
        <w:sdtPr>
          <w:tag w:val="goog_rdk_33"/>
          <w:id w:val="888614174"/>
        </w:sdtPr>
        <w:sdtContent>
          <w:ins w:id="123" w:author="Sina Ansari" w:date="2024-08-16T03:16:00Z">
            <w:r>
              <w:rPr>
                <w:rFonts w:ascii="Times New Roman" w:eastAsia="Times New Roman" w:hAnsi="Times New Roman" w:cs="Times New Roman"/>
                <w:sz w:val="20"/>
                <w:szCs w:val="20"/>
              </w:rPr>
              <w:t>called</w:t>
            </w:r>
          </w:ins>
        </w:sdtContent>
      </w:sdt>
      <w:sdt>
        <w:sdtPr>
          <w:tag w:val="goog_rdk_34"/>
          <w:id w:val="483971915"/>
        </w:sdtPr>
        <w:sdtContent>
          <w:del w:id="124" w:author="Sina Ansari" w:date="2024-08-16T03:16:00Z">
            <w:r>
              <w:rPr>
                <w:rFonts w:ascii="Times New Roman" w:eastAsia="Times New Roman" w:hAnsi="Times New Roman" w:cs="Times New Roman"/>
                <w:sz w:val="20"/>
                <w:szCs w:val="20"/>
              </w:rPr>
              <w:delText>referred to as</w:delText>
            </w:r>
          </w:del>
        </w:sdtContent>
      </w:sdt>
      <w:r>
        <w:rPr>
          <w:rFonts w:ascii="Times New Roman" w:eastAsia="Times New Roman" w:hAnsi="Times New Roman" w:cs="Times New Roman"/>
          <w:sz w:val="20"/>
          <w:szCs w:val="20"/>
        </w:rPr>
        <w:t xml:space="preserve"> SHIELD) </w:t>
      </w:r>
      <w:sdt>
        <w:sdtPr>
          <w:tag w:val="goog_rdk_35"/>
          <w:id w:val="1472409844"/>
        </w:sdtPr>
        <w:sdtContent>
          <w:del w:id="125" w:author="Sina Ansari" w:date="2024-08-16T13:49:00Z">
            <w:r>
              <w:rPr>
                <w:rFonts w:ascii="Times New Roman" w:eastAsia="Times New Roman" w:hAnsi="Times New Roman" w:cs="Times New Roman"/>
                <w:sz w:val="20"/>
                <w:szCs w:val="20"/>
              </w:rPr>
              <w:delText xml:space="preserve">aims to </w:delText>
            </w:r>
          </w:del>
        </w:sdtContent>
      </w:sdt>
      <w:r>
        <w:rPr>
          <w:rFonts w:ascii="Times New Roman" w:eastAsia="Times New Roman" w:hAnsi="Times New Roman" w:cs="Times New Roman"/>
          <w:sz w:val="20"/>
          <w:szCs w:val="20"/>
        </w:rPr>
        <w:t xml:space="preserve">provided the cutting-edge saliva-based COVID-19 test to K–12 schools, colleges, universities, businesses, and the public throughout </w:t>
      </w:r>
      <w:sdt>
        <w:sdtPr>
          <w:tag w:val="goog_rdk_36"/>
          <w:id w:val="1479725289"/>
        </w:sdtPr>
        <w:sdtContent>
          <w:del w:id="126" w:author="Sina Ansari" w:date="2024-08-16T03:16:00Z">
            <w:r>
              <w:rPr>
                <w:rFonts w:ascii="Times New Roman" w:eastAsia="Times New Roman" w:hAnsi="Times New Roman" w:cs="Times New Roman"/>
                <w:sz w:val="20"/>
                <w:szCs w:val="20"/>
              </w:rPr>
              <w:delText xml:space="preserve">the state of </w:delText>
            </w:r>
          </w:del>
        </w:sdtContent>
      </w:sdt>
      <w:r>
        <w:rPr>
          <w:rFonts w:ascii="Times New Roman" w:eastAsia="Times New Roman" w:hAnsi="Times New Roman" w:cs="Times New Roman"/>
          <w:sz w:val="20"/>
          <w:szCs w:val="20"/>
        </w:rPr>
        <w:t xml:space="preserve">Illinois. Testing for SHIELD started in the </w:t>
      </w:r>
      <w:sdt>
        <w:sdtPr>
          <w:tag w:val="goog_rdk_37"/>
          <w:id w:val="-587547559"/>
        </w:sdtPr>
        <w:sdtContent>
          <w:ins w:id="127" w:author="Sina Ansari" w:date="2024-08-16T13:50:00Z">
            <w:r>
              <w:rPr>
                <w:rFonts w:ascii="Times New Roman" w:eastAsia="Times New Roman" w:hAnsi="Times New Roman" w:cs="Times New Roman"/>
                <w:sz w:val="20"/>
                <w:szCs w:val="20"/>
              </w:rPr>
              <w:t>F</w:t>
            </w:r>
          </w:ins>
        </w:sdtContent>
      </w:sdt>
      <w:sdt>
        <w:sdtPr>
          <w:tag w:val="goog_rdk_38"/>
          <w:id w:val="421769389"/>
        </w:sdtPr>
        <w:sdtContent>
          <w:del w:id="128" w:author="Sina Ansari" w:date="2024-08-16T13:50:00Z">
            <w:r>
              <w:rPr>
                <w:rFonts w:ascii="Times New Roman" w:eastAsia="Times New Roman" w:hAnsi="Times New Roman" w:cs="Times New Roman"/>
                <w:sz w:val="20"/>
                <w:szCs w:val="20"/>
              </w:rPr>
              <w:delText>f</w:delText>
            </w:r>
          </w:del>
        </w:sdtContent>
      </w:sdt>
      <w:r>
        <w:rPr>
          <w:rFonts w:ascii="Times New Roman" w:eastAsia="Times New Roman" w:hAnsi="Times New Roman" w:cs="Times New Roman"/>
          <w:sz w:val="20"/>
          <w:szCs w:val="20"/>
        </w:rPr>
        <w:t xml:space="preserve">all of 2020 and expanded quickly. In </w:t>
      </w:r>
      <w:sdt>
        <w:sdtPr>
          <w:tag w:val="goog_rdk_39"/>
          <w:id w:val="1020044090"/>
        </w:sdtPr>
        <w:sdtContent>
          <w:ins w:id="129" w:author="Sina Ansari" w:date="2024-08-16T13:50:00Z">
            <w:r>
              <w:rPr>
                <w:rFonts w:ascii="Times New Roman" w:eastAsia="Times New Roman" w:hAnsi="Times New Roman" w:cs="Times New Roman"/>
                <w:sz w:val="20"/>
                <w:szCs w:val="20"/>
              </w:rPr>
              <w:t xml:space="preserve">Fall 2020, SHIELD processed less than 5,000 tests; by May 2021, it processed 85,500 tests; </w:t>
            </w:r>
          </w:ins>
        </w:sdtContent>
      </w:sdt>
      <w:sdt>
        <w:sdtPr>
          <w:tag w:val="goog_rdk_40"/>
          <w:id w:val="1447270987"/>
        </w:sdtPr>
        <w:sdtContent>
          <w:del w:id="130" w:author="Sina Ansari" w:date="2024-08-16T13:50:00Z">
            <w:r>
              <w:rPr>
                <w:rFonts w:ascii="Times New Roman" w:eastAsia="Times New Roman" w:hAnsi="Times New Roman" w:cs="Times New Roman"/>
                <w:sz w:val="20"/>
                <w:szCs w:val="20"/>
              </w:rPr>
              <w:delText xml:space="preserve">the </w:delText>
            </w:r>
          </w:del>
        </w:sdtContent>
      </w:sdt>
      <w:sdt>
        <w:sdtPr>
          <w:tag w:val="goog_rdk_41"/>
          <w:id w:val="-857580208"/>
        </w:sdtPr>
        <w:sdtContent>
          <w:customXmlInsRangeStart w:id="131" w:author="Sina Ansari" w:date="2024-08-16T13:50:00Z"/>
          <w:sdt>
            <w:sdtPr>
              <w:tag w:val="goog_rdk_42"/>
              <w:id w:val="-1689903745"/>
            </w:sdtPr>
            <w:sdtContent>
              <w:customXmlInsRangeEnd w:id="131"/>
              <w:ins w:id="132" w:author="Sina Ansari" w:date="2024-08-16T13:50:00Z">
                <w:del w:id="133" w:author="Sina Ansari" w:date="2024-08-16T13:50:00Z">
                  <w:r>
                    <w:rPr>
                      <w:rFonts w:ascii="Times New Roman" w:eastAsia="Times New Roman" w:hAnsi="Times New Roman" w:cs="Times New Roman"/>
                      <w:sz w:val="20"/>
                      <w:szCs w:val="20"/>
                    </w:rPr>
                    <w:delText>F</w:delText>
                  </w:r>
                </w:del>
              </w:ins>
              <w:customXmlInsRangeStart w:id="134" w:author="Sina Ansari" w:date="2024-08-16T13:50:00Z"/>
            </w:sdtContent>
          </w:sdt>
          <w:customXmlInsRangeEnd w:id="134"/>
        </w:sdtContent>
      </w:sdt>
      <w:sdt>
        <w:sdtPr>
          <w:tag w:val="goog_rdk_43"/>
          <w:id w:val="664752316"/>
        </w:sdtPr>
        <w:sdtContent>
          <w:del w:id="135" w:author="Sina Ansari" w:date="2024-08-16T13:50:00Z">
            <w:r>
              <w:rPr>
                <w:rFonts w:ascii="Times New Roman" w:eastAsia="Times New Roman" w:hAnsi="Times New Roman" w:cs="Times New Roman"/>
                <w:sz w:val="20"/>
                <w:szCs w:val="20"/>
              </w:rPr>
              <w:delText xml:space="preserve">fall of 2020, SHIELD processed less than 5,000 tests; by May 2021, it processed 85,500 tests; and </w:delText>
            </w:r>
          </w:del>
        </w:sdtContent>
      </w:sdt>
      <w:r>
        <w:rPr>
          <w:rFonts w:ascii="Times New Roman" w:eastAsia="Times New Roman" w:hAnsi="Times New Roman" w:cs="Times New Roman"/>
          <w:sz w:val="20"/>
          <w:szCs w:val="20"/>
        </w:rPr>
        <w:t>by January 2022, it processed slightly under 900,000 tests. In May 2022, SHIEL</w:t>
      </w:r>
      <w:r w:rsidR="00126CFB">
        <w:rPr>
          <w:rFonts w:ascii="Times New Roman" w:eastAsia="Times New Roman" w:hAnsi="Times New Roman" w:cs="Times New Roman"/>
          <w:sz w:val="20"/>
          <w:szCs w:val="20"/>
        </w:rPr>
        <w:t>D</w:t>
      </w:r>
      <w:r>
        <w:rPr>
          <w:rFonts w:ascii="Times New Roman" w:eastAsia="Times New Roman" w:hAnsi="Times New Roman" w:cs="Times New Roman"/>
          <w:sz w:val="20"/>
          <w:szCs w:val="20"/>
        </w:rPr>
        <w:t xml:space="preserve"> cleared the 6-million-test level</w:t>
      </w:r>
      <w:sdt>
        <w:sdtPr>
          <w:tag w:val="goog_rdk_45"/>
          <w:id w:val="30550024"/>
        </w:sdtPr>
        <w:sdtContent>
          <w:ins w:id="136" w:author="Sina Ansari" w:date="2024-08-16T03:16:00Z">
            <w:r>
              <w:rPr>
                <w:rFonts w:ascii="Times New Roman" w:eastAsia="Times New Roman" w:hAnsi="Times New Roman" w:cs="Times New Roman"/>
                <w:sz w:val="20"/>
                <w:szCs w:val="20"/>
              </w:rPr>
              <w:t>; in</w:t>
            </w:r>
          </w:ins>
        </w:sdtContent>
      </w:sdt>
      <w:sdt>
        <w:sdtPr>
          <w:tag w:val="goog_rdk_46"/>
          <w:id w:val="52436730"/>
        </w:sdtPr>
        <w:sdtContent>
          <w:del w:id="137" w:author="Sina Ansari" w:date="2024-08-16T03:16:00Z">
            <w:r>
              <w:rPr>
                <w:rFonts w:ascii="Times New Roman" w:eastAsia="Times New Roman" w:hAnsi="Times New Roman" w:cs="Times New Roman"/>
                <w:sz w:val="20"/>
                <w:szCs w:val="20"/>
              </w:rPr>
              <w:delText>, and in</w:delText>
            </w:r>
          </w:del>
        </w:sdtContent>
      </w:sdt>
      <w:r>
        <w:rPr>
          <w:rFonts w:ascii="Times New Roman" w:eastAsia="Times New Roman" w:hAnsi="Times New Roman" w:cs="Times New Roman"/>
          <w:sz w:val="20"/>
          <w:szCs w:val="20"/>
        </w:rPr>
        <w:t xml:space="preserve"> February 2023, it surpassed the 7-million-test threshold</w:t>
      </w:r>
      <w:r w:rsidR="001E233E">
        <w:rPr>
          <w:rFonts w:ascii="Times New Roman" w:eastAsia="Times New Roman" w:hAnsi="Times New Roman" w:cs="Times New Roman"/>
          <w:sz w:val="20"/>
          <w:szCs w:val="20"/>
        </w:rPr>
        <w:t xml:space="preserve"> </w:t>
      </w:r>
      <w:sdt>
        <w:sdtPr>
          <w:rPr>
            <w:rFonts w:ascii="Times New Roman" w:eastAsia="Times New Roman" w:hAnsi="Times New Roman" w:cs="Times New Roman"/>
            <w:color w:val="000000"/>
            <w:sz w:val="20"/>
            <w:szCs w:val="20"/>
          </w:rPr>
          <w:tag w:val="MENDELEY_CITATION_v3_eyJjaXRhdGlvbklEIjoiTUVOREVMRVlfQ0lUQVRJT05fODU3ZjZiYjctMDdjYy00MDg4LTk3ZDUtNjJkYTIyYTcyYWVlIiwicHJvcGVydGllcyI6eyJub3RlSW5kZXgiOjB9LCJpc0VkaXRlZCI6ZmFsc2UsIm1hbnVhbE92ZXJyaWRlIjp7ImlzTWFudWFsbHlPdmVycmlkZGVuIjpmYWxzZSwiY2l0ZXByb2NUZXh0IjoiWzI1XSIsIm1hbnVhbE92ZXJyaWRlVGV4dCI6IiJ9LCJjaXRhdGlvbkl0ZW1zIjpbeyJpZCI6ImJkNGMzZTU4LTVlZTctMzA1Yi1hZjI4LWE2NjAxMDgwZDhmNiIsIml0ZW1EYXRhIjp7InR5cGUiOiJ3ZWJwYWdlIiwiaWQiOiJiZDRjM2U1OC01ZWU3LTMwNWItYWYyOC1hNjYwMTA4MGQ4ZjYiLCJ0aXRsZSI6IlRoZSBTSElFTEQgSWxsaW5vaXMgU3RvcnkiLCJhdXRob3IiOlt7ImZhbWlseSI6IlVuaXZlcnNpdHkgb2YgSWxsaW5vaXMgU3lzdGVtIiwiZ2l2ZW4iOiIiLCJwYXJzZS1uYW1lcyI6ZmFsc2UsImRyb3BwaW5nLXBhcnRpY2xlIjoiIiwibm9uLWRyb3BwaW5nLXBhcnRpY2xlIjoiIn1dLCJjb250YWluZXItdGl0bGUiOiJodHRwczovL3d3dy51aWxsaW5vaXMuZWR1L3VzZXJmaWxlcy9TZXJ2ZXJzL1NlcnZlcl8xMjQwL2ZpbGUvVGhlJTIwU0hJRUxEJTIwU3RvcnlfSnVuZTIwMjMucGRmIiwiaXNzdWVkIjp7ImRhdGUtcGFydHMiOltbMjAyNCw4LDIyXV19LCJjb250YWluZXItdGl0bGUtc2hvcnQiOiIifSwiaXNUZW1wb3JhcnkiOmZhbHNlfV19"/>
          <w:id w:val="1246073108"/>
          <w:placeholder>
            <w:docPart w:val="DefaultPlaceholder_-1854013440"/>
          </w:placeholder>
        </w:sdtPr>
        <w:sdtContent>
          <w:r w:rsidR="00D227EF" w:rsidRPr="00D227EF">
            <w:rPr>
              <w:rFonts w:ascii="Times New Roman" w:eastAsia="Times New Roman" w:hAnsi="Times New Roman" w:cs="Times New Roman"/>
              <w:color w:val="000000"/>
              <w:sz w:val="20"/>
              <w:szCs w:val="20"/>
            </w:rPr>
            <w:t>[25]</w:t>
          </w:r>
        </w:sdtContent>
      </w:sdt>
      <w:r>
        <w:rPr>
          <w:rFonts w:ascii="Times New Roman" w:eastAsia="Times New Roman" w:hAnsi="Times New Roman" w:cs="Times New Roman"/>
          <w:sz w:val="20"/>
          <w:szCs w:val="20"/>
        </w:rPr>
        <w:t xml:space="preserve">. </w:t>
      </w:r>
    </w:p>
    <w:p w14:paraId="539D84F5" w14:textId="0A3CD764" w:rsidR="00F568C6" w:rsidRDefault="009F3E1C">
      <w:pPr>
        <w:spacing w:after="0" w:line="360" w:lineRule="auto"/>
        <w:jc w:val="both"/>
        <w:rPr>
          <w:ins w:id="138" w:author="Tootooni, Mohammad Samie" w:date="2024-09-04T12:15:00Z" w16du:dateUtc="2024-09-04T17:15:00Z"/>
          <w:rFonts w:ascii="Times New Roman" w:eastAsia="Times New Roman" w:hAnsi="Times New Roman" w:cs="Times New Roman"/>
          <w:sz w:val="20"/>
          <w:szCs w:val="20"/>
        </w:rPr>
      </w:pPr>
      <w:commentRangeStart w:id="139"/>
      <w:r>
        <w:rPr>
          <w:rFonts w:ascii="Times New Roman" w:eastAsia="Times New Roman" w:hAnsi="Times New Roman" w:cs="Times New Roman"/>
          <w:sz w:val="20"/>
          <w:szCs w:val="20"/>
        </w:rPr>
        <w:t xml:space="preserve">Saidani et al., (2021) </w:t>
      </w:r>
      <w:sdt>
        <w:sdtPr>
          <w:rPr>
            <w:rFonts w:ascii="Times New Roman" w:eastAsia="Times New Roman" w:hAnsi="Times New Roman" w:cs="Times New Roman"/>
            <w:color w:val="000000"/>
            <w:sz w:val="20"/>
            <w:szCs w:val="20"/>
          </w:rPr>
          <w:tag w:val="MENDELEY_CITATION_v3_eyJjaXRhdGlvbklEIjoiTUVOREVMRVlfQ0lUQVRJT05fYTBkZDg3MTUtYzc5Ni00ODU1LTgzMzUtNTcwZjY5ZTdiOTk2IiwicHJvcGVydGllcyI6eyJub3RlSW5kZXgiOjB9LCJpc0VkaXRlZCI6ZmFsc2UsIm1hbnVhbE92ZXJyaWRlIjp7ImlzTWFudWFsbHlPdmVycmlkZGVuIjpmYWxzZSwiY2l0ZXByb2NUZXh0IjoiWzI2XSIsIm1hbnVhbE92ZXJyaWRlVGV4dCI6IiJ9LCJjaXRhdGlvbkl0ZW1zIjpbeyJpZCI6Ijk0MGQ3OWRjLTBmZjEtM2M3Mi05ZGU4LTZhNDk0M2JjOTFmMSIsIml0ZW1EYXRhIjp7InR5cGUiOiJhcnRpY2xlLWpvdXJuYWwiLCJpZCI6Ijk0MGQ3OWRjLTBmZjEtM2M3Mi05ZGU4LTZhNDk0M2JjOTFmMSIsInRpdGxlIjoiRGVzaWduaW5nIG9wdGltYWwgQ09WSUQtMTkgdGVzdGluZyBzdGF0aW9ucyBsb2NhbGx5OiBBIGRpc2NyZXRlIGV2ZW50IHNpbXVsYXRpb24gbW9kZWwgYXBwbGllZCBvbiBhIHVuaXZlcnNpdHkgY2FtcHVzIiwiYXV0aG9yIjpbeyJmYW1pbHkiOiJTYWlkYW5pIiwiZ2l2ZW4iOiJNaWNoYWVsIiwicGFyc2UtbmFtZXMiOmZhbHNlLCJkcm9wcGluZy1wYXJ0aWNsZSI6IiIsIm5vbi1kcm9wcGluZy1wYXJ0aWNsZSI6IiJ9LHsiZmFtaWx5IjoiS2ltIiwiZ2l2ZW4iOiJIYXJyaXNvbiIsInBhcnNlLW5hbWVzIjpmYWxzZSwiZHJvcHBpbmctcGFydGljbGUiOiIiLCJub24tZHJvcHBpbmctcGFydGljbGUiOiIifSx7ImZhbWlseSI6IktpbSIsImdpdmVuIjoiSmluanUiLCJwYXJzZS1uYW1lcyI6ZmFsc2UsImRyb3BwaW5nLXBhcnRpY2xlIjoiIiwibm9uLWRyb3BwaW5nLXBhcnRpY2xlIjoiIn1dLCJjb250YWluZXItdGl0bGUiOiJQbG9TIG9uZSIsImNvbnRhaW5lci10aXRsZS1zaG9ydCI6IlBMb1MgT25lIiwiSVNTTiI6IjE5MzItNjIwMyIsImlzc3VlZCI6eyJkYXRlLXBhcnRzIjpbWzIwMjFdXX0sInBhZ2UiOiJlMDI1Mzg2OSIsInB1Ymxpc2hlciI6IlB1YmxpYyBMaWJyYXJ5IG9mIFNjaWVuY2UgU2FuIEZyYW5jaXNjbywgQ0EgVVNBIiwiaXNzdWUiOiI2Iiwidm9sdW1lIjoiMTYifSwiaXNUZW1wb3JhcnkiOmZhbHNlfV19"/>
          <w:id w:val="-935514122"/>
          <w:placeholder>
            <w:docPart w:val="DefaultPlaceholder_-1854013440"/>
          </w:placeholder>
        </w:sdtPr>
        <w:sdtContent>
          <w:r w:rsidR="00D227EF" w:rsidRPr="00D227EF">
            <w:rPr>
              <w:rFonts w:ascii="Times New Roman" w:eastAsia="Times New Roman" w:hAnsi="Times New Roman" w:cs="Times New Roman"/>
              <w:color w:val="000000"/>
              <w:sz w:val="20"/>
              <w:szCs w:val="20"/>
            </w:rPr>
            <w:t>[26]</w:t>
          </w:r>
        </w:sdtContent>
      </w:sdt>
      <w:r w:rsidR="007E3ABC">
        <w:rPr>
          <w:rFonts w:ascii="Times New Roman" w:eastAsia="Times New Roman" w:hAnsi="Times New Roman" w:cs="Times New Roman"/>
          <w:color w:val="000000"/>
          <w:sz w:val="20"/>
          <w:szCs w:val="20"/>
        </w:rPr>
        <w:t xml:space="preserve"> </w:t>
      </w:r>
      <w:r w:rsidR="00096BCA" w:rsidRPr="00096BCA">
        <w:rPr>
          <w:rFonts w:ascii="Times New Roman" w:eastAsia="Times New Roman" w:hAnsi="Times New Roman" w:cs="Times New Roman"/>
          <w:color w:val="000000"/>
          <w:sz w:val="20"/>
          <w:szCs w:val="20"/>
        </w:rPr>
        <w:t xml:space="preserve">utilized SHIELD data to determine the optimal number of machines and operators required for different workstations, </w:t>
      </w:r>
      <w:proofErr w:type="gramStart"/>
      <w:r w:rsidR="00096BCA" w:rsidRPr="00096BCA">
        <w:rPr>
          <w:rFonts w:ascii="Times New Roman" w:eastAsia="Times New Roman" w:hAnsi="Times New Roman" w:cs="Times New Roman"/>
          <w:color w:val="000000"/>
          <w:sz w:val="20"/>
          <w:szCs w:val="20"/>
        </w:rPr>
        <w:t>taking into account</w:t>
      </w:r>
      <w:proofErr w:type="gramEnd"/>
      <w:r w:rsidR="00096BCA" w:rsidRPr="00096BCA">
        <w:rPr>
          <w:rFonts w:ascii="Times New Roman" w:eastAsia="Times New Roman" w:hAnsi="Times New Roman" w:cs="Times New Roman"/>
          <w:color w:val="000000"/>
          <w:sz w:val="20"/>
          <w:szCs w:val="20"/>
        </w:rPr>
        <w:t xml:space="preserve"> the available resources and the daily sample testing rate</w:t>
      </w:r>
      <w:r w:rsidR="000A2825">
        <w:rPr>
          <w:rFonts w:ascii="Times New Roman" w:hAnsi="Times New Roman" w:cs="Times New Roman"/>
          <w:color w:val="202020"/>
          <w:sz w:val="20"/>
          <w:szCs w:val="20"/>
        </w:rPr>
        <w:t xml:space="preserve">. </w:t>
      </w:r>
      <w:r w:rsidR="00DF11B2">
        <w:rPr>
          <w:rFonts w:ascii="Times New Roman" w:hAnsi="Times New Roman" w:cs="Times New Roman"/>
          <w:color w:val="202020"/>
          <w:sz w:val="20"/>
          <w:szCs w:val="20"/>
        </w:rPr>
        <w:t xml:space="preserve">Holman et al., (2023) </w:t>
      </w:r>
      <w:sdt>
        <w:sdtPr>
          <w:rPr>
            <w:rFonts w:ascii="Times New Roman" w:hAnsi="Times New Roman" w:cs="Times New Roman"/>
            <w:color w:val="000000"/>
            <w:sz w:val="20"/>
            <w:szCs w:val="20"/>
          </w:rPr>
          <w:tag w:val="MENDELEY_CITATION_v3_eyJjaXRhdGlvbklEIjoiTUVOREVMRVlfQ0lUQVRJT05fNjdmYzY0MzEtMmMxYy00MDM0LWFiMWEtN2E4MWUwYzAxOTk0IiwicHJvcGVydGllcyI6eyJub3RlSW5kZXgiOjB9LCJpc0VkaXRlZCI6ZmFsc2UsIm1hbnVhbE92ZXJyaWRlIjp7ImlzTWFudWFsbHlPdmVycmlkZGVuIjpmYWxzZSwiY2l0ZXByb2NUZXh0IjoiWzI3XSIsIm1hbnVhbE92ZXJyaWRlVGV4dCI6IiJ9LCJjaXRhdGlvbkl0ZW1zIjpbeyJpZCI6ImE0MGM1YmE1LTc3NzctMzlkNS1iNzM3LWVjOWYxODFhZmUxMCIsIml0ZW1EYXRhIjp7InR5cGUiOiJhcnRpY2xlLWpvdXJuYWwiLCJpZCI6ImE0MGM1YmE1LTc3NzctMzlkNS1iNzM3LWVjOWYxODFhZmUxMCIsInRpdGxlIjoiRXZhbHVhdGlvbiBvZiBTZXJpYWwgVGVzdGluZyBBZnRlciBFeHBvc3VyZSB0byBDT1ZJRC0xOSBpbiBFYXJseSBDYXJlIGFuZCBFZHVjYXRpb24gRmFjaWxpdGllcywgSWxsaW5vaXMsIE1hcmNo4oCTTWF5IDIwMjIiLCJhdXRob3IiOlt7ImZhbWlseSI6IkhvbG1hbiIsImdpdmVuIjoiRW1pbHkgSiIsInBhcnNlLW5hbWVzIjpmYWxzZSwiZHJvcHBpbmctcGFydGljbGUiOiIiLCJub24tZHJvcHBpbmctcGFydGljbGUiOiIifSx7ImZhbWlseSI6IldpbmZpZWxkIiwiZ2l2ZW4iOiJDaHJpc3RpbmEgTSIsInBhcnNlLW5hbWVzIjpmYWxzZSwiZHJvcHBpbmctcGFydGljbGUiOiIiLCJub24tZHJvcHBpbmctcGFydGljbGUiOiIifSx7ImZhbWlseSI6IkJvcmtvd2YiLCJnaXZlbiI6IkNyYWlnIEIiLCJwYXJzZS1uYW1lcyI6ZmFsc2UsImRyb3BwaW5nLXBhcnRpY2xlIjoiIiwibm9uLWRyb3BwaW5nLXBhcnRpY2xlIjoiIn0seyJmYW1pbHkiOiJLYXVlcmF1ZiIsImdpdmVuIjoiSnVkeSIsInBhcnNlLW5hbWVzIjpmYWxzZSwiZHJvcHBpbmctcGFydGljbGUiOiIiLCJub24tZHJvcHBpbmctcGFydGljbGUiOiIifSx7ImZhbWlseSI6IkJhdXIiLCJnaXZlbiI6IkNvdXJ0bmV5IiwicGFyc2UtbmFtZXMiOmZhbHNlLCJkcm9wcGluZy1wYXJ0aWNsZSI6IiIsIm5vbi1kcm9wcGluZy1wYXJ0aWNsZSI6IiJ9LHsiZmFtaWx5IjoiQWhtZWQiLCJnaXZlbiI6IlNhbmEiLCJwYXJzZS1uYW1lcyI6ZmFsc2UsImRyb3BwaW5nLXBhcnRpY2xlIjoiIiwibm9uLWRyb3BwaW5nLXBhcnRpY2xlIjoiIn0seyJmYW1pbHkiOiJGdW5rIiwiZ2l2ZW4iOiJNaWNoZWxsZSIsInBhcnNlLW5hbWVzIjpmYWxzZSwiZHJvcHBpbmctcGFydGljbGUiOiIiLCJub24tZHJvcHBpbmctcGFydGljbGUiOiIifSx7ImZhbWlseSI6IlBpbnNvbmVhdWx0IiwiZ2l2ZW4iOiJBbm5hIiwicGFyc2UtbmFtZXMiOmZhbHNlLCJkcm9wcGluZy1wYXJ0aWNsZSI6IiIsIm5vbi1kcm9wcGluZy1wYXJ0aWNsZSI6IiJ9LHsiZmFtaWx5IjoiQmFybmVzIiwiZ2l2ZW4iOiJBcnRpIiwicGFyc2UtbmFtZXMiOmZhbHNlLCJkcm9wcGluZy1wYXJ0aWNsZSI6IiIsIm5vbi1kcm9wcGluZy1wYXJ0aWNsZSI6IiJ9LHsiZmFtaWx5IjoiSHV0Y2hlcnNvbiIsImdpdmVuIjoiSGFpbGVlIiwicGFyc2UtbmFtZXMiOmZhbHNlLCJkcm9wcGluZy1wYXJ0aWNsZSI6IiIsIm5vbi1kcm9wcGluZy1wYXJ0aWNsZSI6IiJ9XSwiY29udGFpbmVyLXRpdGxlIjoiUHVibGljIEhlYWx0aCBSZXBvcnRzIiwiSVNTTiI6IjAwMzMtMzU0OSIsImlzc3VlZCI6eyJkYXRlLXBhcnRzIjpbWzIwMjNdXX0sInBhZ2UiOiI2NjQtNjcwIiwicHVibGlzaGVyIjoiU0FHRSBQdWJsaWNhdGlvbnMgU2FnZSBDQTogTG9zIEFuZ2VsZXMsIENBIiwiaXNzdWUiOiI0Iiwidm9sdW1lIjoiMTM4IiwiY29udGFpbmVyLXRpdGxlLXNob3J0IjoiIn0sImlzVGVtcG9yYXJ5IjpmYWxzZX1dfQ=="/>
          <w:id w:val="577337177"/>
          <w:placeholder>
            <w:docPart w:val="DefaultPlaceholder_-1854013440"/>
          </w:placeholder>
        </w:sdtPr>
        <w:sdtContent>
          <w:r w:rsidR="00D227EF">
            <w:rPr>
              <w:rFonts w:ascii="Times New Roman" w:hAnsi="Times New Roman" w:cs="Times New Roman"/>
              <w:color w:val="000000"/>
              <w:sz w:val="20"/>
              <w:szCs w:val="20"/>
            </w:rPr>
            <w:t>[27]</w:t>
          </w:r>
        </w:sdtContent>
      </w:sdt>
      <w:r w:rsidR="00DF11B2">
        <w:rPr>
          <w:rFonts w:ascii="Times New Roman" w:hAnsi="Times New Roman" w:cs="Times New Roman"/>
          <w:color w:val="000000"/>
          <w:sz w:val="20"/>
          <w:szCs w:val="20"/>
        </w:rPr>
        <w:t xml:space="preserve"> </w:t>
      </w:r>
      <w:r w:rsidR="00EF3904" w:rsidRPr="00EF3904">
        <w:rPr>
          <w:rFonts w:ascii="Times New Roman" w:hAnsi="Times New Roman" w:cs="Times New Roman"/>
          <w:color w:val="000000"/>
          <w:sz w:val="20"/>
          <w:szCs w:val="20"/>
        </w:rPr>
        <w:t>also leveraged SHIELD data to explore COVID-19 transmission in early care and education (ECE) settings through the implementation of a Test to Stay (TTS) strategy. Their findings revealed that transmission rates were low in ECE facilities during the study period. Moreover, serial testing after COVID-19 exposure among children and staff proved to be an effective strategy, enabling children to continue attending in-person and allowing parents to avoid missing workdays</w:t>
      </w:r>
      <w:r w:rsidR="005D7985" w:rsidRPr="005D7985">
        <w:rPr>
          <w:rFonts w:ascii="Times New Roman" w:hAnsi="Times New Roman" w:cs="Times New Roman"/>
          <w:sz w:val="20"/>
          <w:szCs w:val="20"/>
        </w:rPr>
        <w:t>.</w:t>
      </w:r>
      <w:r w:rsidR="00466A13">
        <w:rPr>
          <w:rFonts w:ascii="Times New Roman" w:hAnsi="Times New Roman" w:cs="Times New Roman"/>
          <w:sz w:val="20"/>
          <w:szCs w:val="20"/>
        </w:rPr>
        <w:t xml:space="preserve"> </w:t>
      </w:r>
      <w:r w:rsidR="00D6573D">
        <w:rPr>
          <w:rFonts w:ascii="Times New Roman" w:hAnsi="Times New Roman" w:cs="Times New Roman"/>
          <w:sz w:val="20"/>
          <w:szCs w:val="20"/>
        </w:rPr>
        <w:t>Ivanov et al., (</w:t>
      </w:r>
      <w:r w:rsidR="00DA157A">
        <w:rPr>
          <w:rFonts w:ascii="Times New Roman" w:hAnsi="Times New Roman" w:cs="Times New Roman"/>
          <w:sz w:val="20"/>
          <w:szCs w:val="20"/>
        </w:rPr>
        <w:t xml:space="preserve">2023) </w:t>
      </w:r>
      <w:sdt>
        <w:sdtPr>
          <w:rPr>
            <w:rFonts w:ascii="Times New Roman" w:hAnsi="Times New Roman" w:cs="Times New Roman"/>
            <w:color w:val="000000"/>
            <w:sz w:val="20"/>
            <w:szCs w:val="20"/>
          </w:rPr>
          <w:tag w:val="MENDELEY_CITATION_v3_eyJjaXRhdGlvbklEIjoiTUVOREVMRVlfQ0lUQVRJT05fZTZkYjU0YzgtYWRmNC00OTgzLWJmOWQtYTZiOGMxNDBjNjc0IiwicHJvcGVydGllcyI6eyJub3RlSW5kZXgiOjB9LCJpc0VkaXRlZCI6ZmFsc2UsIm1hbnVhbE92ZXJyaWRlIjp7ImlzTWFudWFsbHlPdmVycmlkZGVuIjpmYWxzZSwiY2l0ZXByb2NUZXh0IjoiWzI4XSIsIm1hbnVhbE92ZXJyaWRlVGV4dCI6IiJ9LCJjaXRhdGlvbkl0ZW1zIjpbeyJpZCI6IjE3NzQ1ZDYxLWFhYzQtMzVhYS05NzU0LTdmMTQzYmNiZDBmYSIsIml0ZW1EYXRhIjp7InR5cGUiOiJhcnRpY2xlLWpvdXJuYWwiLCJpZCI6IjE3NzQ1ZDYxLWFhYzQtMzVhYS05NzU0LTdmMTQzYmNiZDBmYSIsInRpdGxlIjoiQ09WSUQtMTkgVGVzdC10by1TdGF5IFByb2dyYW0gZm9yIEstMTIgU2Nob29sczogT3B0LUluIFZlcnN1cyBPcHQtT3V0IFBvbGljaWVzIiwiYXV0aG9yIjpbeyJmYW1pbHkiOiJJdmFub3YiLCJnaXZlbiI6IkFudG9uIiwicGFyc2UtbmFtZXMiOmZhbHNlLCJkcm9wcGluZy1wYXJ0aWNsZSI6IiIsIm5vbi1kcm9wcGluZy1wYXJ0aWNsZSI6IiJ9LHsiZmFtaWx5IjoiTXVraGVyamVlIiwiZ2l2ZW4iOiJVamphbCIsInBhcnNlLW5hbWVzIjpmYWxzZSwiZHJvcHBpbmctcGFydGljbGUiOiIiLCJub24tZHJvcHBpbmctcGFydGljbGUiOiIifSx7ImZhbWlseSI6IkJvc2UiLCJnaXZlbiI6IlN1Ymhvbm1lc2giLCJwYXJzZS1uYW1lcyI6ZmFsc2UsImRyb3BwaW5nLXBhcnRpY2xlIjoiIiwibm9uLWRyb3BwaW5nLXBhcnRpY2xlIjoiIn0seyJmYW1pbHkiOiJTZXNoYWRyaSIsImdpdmVuIjoiU3JpZGhhciIsInBhcnNlLW5hbWVzIjpmYWxzZSwiZHJvcHBpbmctcGFydGljbGUiOiIiLCJub24tZHJvcHBpbmctcGFydGljbGUiOiIifSx7ImZhbWlseSI6IldhdGtpbnMiLCJnaXZlbiI6IlJvbmFsZCIsInBhcnNlLW5hbWVzIjpmYWxzZSwiZHJvcHBpbmctcGFydGljbGUiOiIiLCJub24tZHJvcHBpbmctcGFydGljbGUiOiIifSx7ImZhbWlseSI6IkVuZ2xhbmQgSUlJIiwiZ2l2ZW4iOiJBbGJlcnQgQ2hhcmxlcyIsInBhcnNlLW5hbWVzIjpmYWxzZSwiZHJvcHBpbmctcGFydGljbGUiOiIiLCJub24tZHJvcHBpbmctcGFydGljbGUiOiIifSx7ImZhbWlseSI6IkFoc2VuIiwiZ2l2ZW4iOiJNZWhtZXQiLCJwYXJzZS1uYW1lcyI6ZmFsc2UsImRyb3BwaW5nLXBhcnRpY2xlIjoiIiwibm9uLWRyb3BwaW5nLXBhcnRpY2xlIjoiIn0seyJmYW1pbHkiOiJTdXJpYW5vIiwiZ2l2ZW4iOiJKYWNxdWVsaW5lIiwicGFyc2UtbmFtZXMiOmZhbHNlLCJkcm9wcGluZy1wYXJ0aWNsZSI6IiIsIm5vbi1kcm9wcGluZy1wYXJ0aWNsZSI6IiJ9LHsiZmFtaWx5IjoiU291eXJpcyIsImdpdmVuIjoiU2ViYXN0aWFuIiwicGFyc2UtbmFtZXMiOmZhbHNlLCJkcm9wcGluZy1wYXJ0aWNsZSI6IiIsIm5vbi1kcm9wcGluZy1wYXJ0aWNsZSI6IiJ9XSwiY29udGFpbmVyLXRpdGxlIjoiQXZhaWxhYmxlIGF0IFNTUk4gNDQyODc0NyIsImlzc3VlZCI6eyJkYXRlLXBhcnRzIjpbWzIwMjNdXX0sImNvbnRhaW5lci10aXRsZS1zaG9ydCI6IiJ9LCJpc1RlbXBvcmFyeSI6ZmFsc2V9XX0="/>
          <w:id w:val="-1137173783"/>
          <w:placeholder>
            <w:docPart w:val="DefaultPlaceholder_-1854013440"/>
          </w:placeholder>
        </w:sdtPr>
        <w:sdtContent>
          <w:r w:rsidR="00D227EF">
            <w:rPr>
              <w:rFonts w:ascii="Times New Roman" w:hAnsi="Times New Roman" w:cs="Times New Roman"/>
              <w:color w:val="000000"/>
              <w:sz w:val="20"/>
              <w:szCs w:val="20"/>
            </w:rPr>
            <w:t>[28]</w:t>
          </w:r>
        </w:sdtContent>
      </w:sdt>
      <w:r w:rsidR="00DA157A">
        <w:rPr>
          <w:rFonts w:ascii="Times New Roman" w:hAnsi="Times New Roman" w:cs="Times New Roman"/>
          <w:color w:val="000000"/>
          <w:sz w:val="20"/>
          <w:szCs w:val="20"/>
        </w:rPr>
        <w:t xml:space="preserve"> </w:t>
      </w:r>
      <w:r w:rsidR="00EF3904" w:rsidRPr="00EF3904">
        <w:rPr>
          <w:rFonts w:ascii="Times New Roman" w:hAnsi="Times New Roman" w:cs="Times New Roman"/>
          <w:color w:val="000000"/>
          <w:sz w:val="20"/>
          <w:szCs w:val="20"/>
        </w:rPr>
        <w:t>examined the effects of two different enrollment policies on testing and positivity rates using data from 259 schools in Illinois. Their results indicated a 42.6% higher testing rate and a 33.1% lower positivity rate in schools that adopted an opt-out policy. If all schools had implemented this policy, it could have prevented 20% of the total lost school days.</w:t>
      </w:r>
      <w:r w:rsidR="00877B08">
        <w:rPr>
          <w:rFonts w:ascii="Times New Roman" w:eastAsia="Times New Roman" w:hAnsi="Times New Roman" w:cs="Times New Roman"/>
          <w:sz w:val="20"/>
          <w:szCs w:val="20"/>
        </w:rPr>
        <w:t xml:space="preserve"> </w:t>
      </w:r>
      <w:commentRangeEnd w:id="139"/>
      <w:r w:rsidR="00633ECC">
        <w:rPr>
          <w:rStyle w:val="CommentReference"/>
        </w:rPr>
        <w:commentReference w:id="139"/>
      </w:r>
      <w:ins w:id="140" w:author="Tootooni, Mohammad Samie" w:date="2024-09-04T12:13:00Z" w16du:dateUtc="2024-09-04T17:13:00Z">
        <w:r w:rsidR="00C042D1" w:rsidDel="00C042D1">
          <w:rPr>
            <w:rFonts w:ascii="Times New Roman" w:eastAsia="Times New Roman" w:hAnsi="Times New Roman" w:cs="Times New Roman"/>
            <w:sz w:val="20"/>
            <w:szCs w:val="20"/>
          </w:rPr>
          <w:t xml:space="preserve"> </w:t>
        </w:r>
      </w:ins>
    </w:p>
    <w:p w14:paraId="00000018" w14:textId="3BA36F33" w:rsidR="00743DF7" w:rsidRDefault="00000000">
      <w:pPr>
        <w:spacing w:after="0" w:line="360" w:lineRule="auto"/>
        <w:jc w:val="both"/>
        <w:rPr>
          <w:rFonts w:ascii="Times New Roman" w:eastAsia="Times New Roman" w:hAnsi="Times New Roman" w:cs="Times New Roman"/>
          <w:sz w:val="20"/>
          <w:szCs w:val="20"/>
        </w:rPr>
      </w:pPr>
      <w:del w:id="141" w:author="Tootooni, Mohammad Samie" w:date="2024-09-04T12:13:00Z" w16du:dateUtc="2024-09-04T17:13:00Z">
        <w:r w:rsidDel="00C042D1">
          <w:rPr>
            <w:rFonts w:ascii="Times New Roman" w:eastAsia="Times New Roman" w:hAnsi="Times New Roman" w:cs="Times New Roman"/>
            <w:sz w:val="20"/>
            <w:szCs w:val="20"/>
          </w:rPr>
          <w:delText xml:space="preserve">While the program has successfully increased testing rates across Illinois, its </w:delText>
        </w:r>
      </w:del>
      <w:del w:id="142" w:author="Tootooni, Mohammad Samie" w:date="2024-09-04T12:11:00Z" w16du:dateUtc="2024-09-04T17:11:00Z">
        <w:r w:rsidDel="00754090">
          <w:rPr>
            <w:rFonts w:ascii="Times New Roman" w:eastAsia="Times New Roman" w:hAnsi="Times New Roman" w:cs="Times New Roman"/>
            <w:sz w:val="20"/>
            <w:szCs w:val="20"/>
          </w:rPr>
          <w:delText xml:space="preserve">effectiveness </w:delText>
        </w:r>
      </w:del>
      <w:del w:id="143" w:author="Tootooni, Mohammad Samie" w:date="2024-09-04T12:12:00Z" w16du:dateUtc="2024-09-04T17:12:00Z">
        <w:r w:rsidDel="00F80C09">
          <w:rPr>
            <w:rFonts w:ascii="Times New Roman" w:eastAsia="Times New Roman" w:hAnsi="Times New Roman" w:cs="Times New Roman"/>
            <w:sz w:val="20"/>
            <w:szCs w:val="20"/>
          </w:rPr>
          <w:delText xml:space="preserve">in improving </w:delText>
        </w:r>
      </w:del>
      <w:customXmlDelRangeStart w:id="144" w:author="Tootooni, Mohammad Samie" w:date="2024-09-04T12:12:00Z"/>
      <w:sdt>
        <w:sdtPr>
          <w:tag w:val="goog_rdk_48"/>
          <w:id w:val="505017615"/>
        </w:sdtPr>
        <w:sdtContent>
          <w:customXmlDelRangeEnd w:id="144"/>
          <w:ins w:id="145" w:author="Sina Ansari" w:date="2024-08-16T03:16:00Z">
            <w:del w:id="146" w:author="Tootooni, Mohammad Samie" w:date="2024-09-04T12:12:00Z" w16du:dateUtc="2024-09-04T17:12:00Z">
              <w:r w:rsidDel="00F80C09">
                <w:rPr>
                  <w:rFonts w:ascii="Times New Roman" w:eastAsia="Times New Roman" w:hAnsi="Times New Roman" w:cs="Times New Roman"/>
                  <w:sz w:val="20"/>
                  <w:szCs w:val="20"/>
                </w:rPr>
                <w:delText>COVID-19</w:delText>
              </w:r>
            </w:del>
          </w:ins>
          <w:customXmlDelRangeStart w:id="147" w:author="Tootooni, Mohammad Samie" w:date="2024-09-04T12:12:00Z"/>
        </w:sdtContent>
      </w:sdt>
      <w:customXmlDelRangeEnd w:id="147"/>
      <w:customXmlDelRangeStart w:id="148" w:author="Tootooni, Mohammad Samie" w:date="2024-09-04T12:12:00Z"/>
      <w:sdt>
        <w:sdtPr>
          <w:tag w:val="goog_rdk_49"/>
          <w:id w:val="-1332370109"/>
        </w:sdtPr>
        <w:sdtContent>
          <w:customXmlDelRangeEnd w:id="148"/>
          <w:del w:id="149" w:author="Tootooni, Mohammad Samie" w:date="2024-09-04T12:12:00Z" w16du:dateUtc="2024-09-04T17:12:00Z">
            <w:r w:rsidDel="00F80C09">
              <w:rPr>
                <w:rFonts w:ascii="Times New Roman" w:eastAsia="Times New Roman" w:hAnsi="Times New Roman" w:cs="Times New Roman"/>
                <w:sz w:val="20"/>
                <w:szCs w:val="20"/>
              </w:rPr>
              <w:delText>COVID</w:delText>
            </w:r>
          </w:del>
          <w:customXmlDelRangeStart w:id="150" w:author="Tootooni, Mohammad Samie" w:date="2024-09-04T12:12:00Z"/>
        </w:sdtContent>
      </w:sdt>
      <w:customXmlDelRangeEnd w:id="150"/>
      <w:del w:id="151" w:author="Tootooni, Mohammad Samie" w:date="2024-09-04T12:12:00Z" w16du:dateUtc="2024-09-04T17:12:00Z">
        <w:r w:rsidDel="00F80C09">
          <w:rPr>
            <w:rFonts w:ascii="Times New Roman" w:eastAsia="Times New Roman" w:hAnsi="Times New Roman" w:cs="Times New Roman"/>
            <w:sz w:val="20"/>
            <w:szCs w:val="20"/>
          </w:rPr>
          <w:delText xml:space="preserve"> outcomes in </w:delText>
        </w:r>
        <w:r w:rsidR="00EB4063" w:rsidDel="00F80C09">
          <w:rPr>
            <w:rFonts w:ascii="Times New Roman" w:eastAsia="Times New Roman" w:hAnsi="Times New Roman" w:cs="Times New Roman"/>
            <w:sz w:val="20"/>
            <w:szCs w:val="20"/>
          </w:rPr>
          <w:delText>disadvantaged</w:delText>
        </w:r>
        <w:r w:rsidDel="00F80C09">
          <w:rPr>
            <w:rFonts w:ascii="Times New Roman" w:eastAsia="Times New Roman" w:hAnsi="Times New Roman" w:cs="Times New Roman"/>
            <w:sz w:val="20"/>
            <w:szCs w:val="20"/>
          </w:rPr>
          <w:delText xml:space="preserve"> communities </w:delText>
        </w:r>
      </w:del>
      <w:del w:id="152" w:author="Tootooni, Mohammad Samie" w:date="2024-09-04T12:13:00Z" w16du:dateUtc="2024-09-04T17:13:00Z">
        <w:r w:rsidDel="00C042D1">
          <w:rPr>
            <w:rFonts w:ascii="Times New Roman" w:eastAsia="Times New Roman" w:hAnsi="Times New Roman" w:cs="Times New Roman"/>
            <w:sz w:val="20"/>
            <w:szCs w:val="20"/>
          </w:rPr>
          <w:delText xml:space="preserve">remains unclear. </w:delText>
        </w:r>
      </w:del>
      <w:customXmlDelRangeStart w:id="153" w:author="Tootooni, Mohammad Samie" w:date="2024-09-04T12:13:00Z"/>
      <w:sdt>
        <w:sdtPr>
          <w:tag w:val="goog_rdk_50"/>
          <w:id w:val="1249925908"/>
        </w:sdtPr>
        <w:sdtContent>
          <w:customXmlDelRangeEnd w:id="153"/>
          <w:commentRangeStart w:id="154"/>
          <w:customXmlDelRangeStart w:id="155" w:author="Tootooni, Mohammad Samie" w:date="2024-09-04T12:13:00Z"/>
        </w:sdtContent>
      </w:sdt>
      <w:customXmlDelRangeEnd w:id="155"/>
      <w:r>
        <w:rPr>
          <w:rFonts w:ascii="Times New Roman" w:eastAsia="Times New Roman" w:hAnsi="Times New Roman" w:cs="Times New Roman"/>
          <w:sz w:val="20"/>
          <w:szCs w:val="20"/>
        </w:rPr>
        <w:t>The program has amassed extensive data on testing, encompassing the number and types of tests conducted, test results, and demographic information of those tested</w:t>
      </w:r>
      <w:commentRangeEnd w:id="154"/>
      <w:r>
        <w:commentReference w:id="154"/>
      </w:r>
      <w:r>
        <w:rPr>
          <w:rFonts w:ascii="Times New Roman" w:eastAsia="Times New Roman" w:hAnsi="Times New Roman" w:cs="Times New Roman"/>
          <w:sz w:val="20"/>
          <w:szCs w:val="20"/>
        </w:rPr>
        <w:t xml:space="preserve">. </w:t>
      </w:r>
      <w:ins w:id="156" w:author="Tootooni, Mohammad Samie" w:date="2024-09-04T12:13:00Z" w16du:dateUtc="2024-09-04T17:13:00Z">
        <w:r w:rsidR="00C92F5F">
          <w:rPr>
            <w:rFonts w:ascii="Times New Roman" w:eastAsia="Times New Roman" w:hAnsi="Times New Roman" w:cs="Times New Roman"/>
            <w:sz w:val="20"/>
            <w:szCs w:val="20"/>
          </w:rPr>
          <w:t xml:space="preserve">While the program has successfully increased testing rates across Illinois, its contribution in promoting health equity remains unclear. </w:t>
        </w:r>
      </w:ins>
      <w:customXmlInsRangeStart w:id="157" w:author="Tootooni, Mohammad Samie" w:date="2024-09-04T12:13:00Z"/>
      <w:sdt>
        <w:sdtPr>
          <w:tag w:val="goog_rdk_50"/>
          <w:id w:val="577793110"/>
          <w:showingPlcHdr/>
        </w:sdtPr>
        <w:sdtContent>
          <w:customXmlInsRangeEnd w:id="157"/>
          <w:ins w:id="158" w:author="Tootooni, Mohammad Samie" w:date="2024-09-04T12:13:00Z" w16du:dateUtc="2024-09-04T17:13:00Z">
            <w:r w:rsidR="00C92F5F">
              <w:t xml:space="preserve">     </w:t>
            </w:r>
          </w:ins>
          <w:customXmlInsRangeStart w:id="159" w:author="Tootooni, Mohammad Samie" w:date="2024-09-04T12:13:00Z"/>
        </w:sdtContent>
      </w:sdt>
      <w:customXmlInsRangeEnd w:id="159"/>
      <w:r>
        <w:rPr>
          <w:rFonts w:ascii="Times New Roman" w:eastAsia="Times New Roman" w:hAnsi="Times New Roman" w:cs="Times New Roman"/>
          <w:sz w:val="20"/>
          <w:szCs w:val="20"/>
        </w:rPr>
        <w:t xml:space="preserve">This presents </w:t>
      </w:r>
      <w:ins w:id="160" w:author="Tootooni, Mohammad Samie" w:date="2024-09-04T12:18:00Z" w16du:dateUtc="2024-09-04T17:18:00Z">
        <w:r w:rsidR="000B1B85" w:rsidRPr="000B1B85">
          <w:rPr>
            <w:rFonts w:ascii="Times New Roman" w:eastAsia="Times New Roman" w:hAnsi="Times New Roman" w:cs="Times New Roman"/>
            <w:sz w:val="20"/>
            <w:szCs w:val="20"/>
          </w:rPr>
          <w:t>valuable opportunity to explore SHIELD Illinois' impact on the health of disadvantaged communities in Chicago</w:t>
        </w:r>
      </w:ins>
      <w:del w:id="161" w:author="Tootooni, Mohammad Samie" w:date="2024-09-04T12:18:00Z" w16du:dateUtc="2024-09-04T17:18:00Z">
        <w:r w:rsidDel="000B1B85">
          <w:rPr>
            <w:rFonts w:ascii="Times New Roman" w:eastAsia="Times New Roman" w:hAnsi="Times New Roman" w:cs="Times New Roman"/>
            <w:sz w:val="20"/>
            <w:szCs w:val="20"/>
          </w:rPr>
          <w:delText xml:space="preserve">a unique opportunity to gain a comprehensive understanding of the impact of SHIELD Illinois on the health of </w:delText>
        </w:r>
        <w:r w:rsidR="005A46EE" w:rsidDel="000B1B85">
          <w:rPr>
            <w:rFonts w:ascii="Times New Roman" w:eastAsia="Times New Roman" w:hAnsi="Times New Roman" w:cs="Times New Roman"/>
            <w:sz w:val="20"/>
            <w:szCs w:val="20"/>
          </w:rPr>
          <w:delText>disadvantaged</w:delText>
        </w:r>
        <w:r w:rsidDel="000B1B85">
          <w:rPr>
            <w:rFonts w:ascii="Times New Roman" w:eastAsia="Times New Roman" w:hAnsi="Times New Roman" w:cs="Times New Roman"/>
            <w:sz w:val="20"/>
            <w:szCs w:val="20"/>
          </w:rPr>
          <w:delText xml:space="preserve"> communities in Chicago</w:delText>
        </w:r>
      </w:del>
      <w:r>
        <w:rPr>
          <w:rFonts w:ascii="Times New Roman" w:eastAsia="Times New Roman" w:hAnsi="Times New Roman" w:cs="Times New Roman"/>
          <w:sz w:val="20"/>
          <w:szCs w:val="20"/>
        </w:rPr>
        <w:t xml:space="preserve">, especially when combined with data from the Chicago Department of Public Health and Electronic Health Records. </w:t>
      </w:r>
    </w:p>
    <w:p w14:paraId="00000019" w14:textId="07B1239C" w:rsidR="00743DF7" w:rsidRDefault="00000000">
      <w:pPr>
        <w:spacing w:after="120" w:line="360" w:lineRule="auto"/>
        <w:jc w:val="both"/>
        <w:rPr>
          <w:rFonts w:ascii="Times New Roman" w:eastAsia="Times New Roman" w:hAnsi="Times New Roman" w:cs="Times New Roman"/>
          <w:sz w:val="20"/>
          <w:szCs w:val="20"/>
        </w:rPr>
      </w:pPr>
      <w:sdt>
        <w:sdtPr>
          <w:tag w:val="goog_rdk_52"/>
          <w:id w:val="-1475291503"/>
        </w:sdtPr>
        <w:sdtContent>
          <w:sdt>
            <w:sdtPr>
              <w:tag w:val="goog_rdk_53"/>
              <w:id w:val="-209110119"/>
            </w:sdtPr>
            <w:sdtContent>
              <w:commentRangeStart w:id="162"/>
              <w:commentRangeStart w:id="163"/>
            </w:sdtContent>
          </w:sdt>
          <w:ins w:id="164" w:author="Sina Ansari" w:date="2024-08-16T03:16:00Z">
            <w:r>
              <w:rPr>
                <w:rFonts w:ascii="Times New Roman" w:eastAsia="Times New Roman" w:hAnsi="Times New Roman" w:cs="Times New Roman"/>
                <w:sz w:val="20"/>
                <w:szCs w:val="20"/>
              </w:rPr>
              <w:t>In this paper, we</w:t>
            </w:r>
          </w:ins>
        </w:sdtContent>
      </w:sdt>
      <w:sdt>
        <w:sdtPr>
          <w:tag w:val="goog_rdk_54"/>
          <w:id w:val="-349559669"/>
        </w:sdtPr>
        <w:sdtContent>
          <w:del w:id="165" w:author="Sina Ansari" w:date="2024-08-16T03:16:00Z">
            <w:r>
              <w:rPr>
                <w:rFonts w:ascii="Times New Roman" w:eastAsia="Times New Roman" w:hAnsi="Times New Roman" w:cs="Times New Roman"/>
                <w:sz w:val="20"/>
                <w:szCs w:val="20"/>
              </w:rPr>
              <w:delText>Our aim is to</w:delText>
            </w:r>
          </w:del>
        </w:sdtContent>
      </w:sdt>
      <w:r>
        <w:rPr>
          <w:rFonts w:ascii="Times New Roman" w:eastAsia="Times New Roman" w:hAnsi="Times New Roman" w:cs="Times New Roman"/>
          <w:sz w:val="20"/>
          <w:szCs w:val="20"/>
        </w:rPr>
        <w:t xml:space="preserve"> evaluate the relation between the </w:t>
      </w:r>
      <w:sdt>
        <w:sdtPr>
          <w:tag w:val="goog_rdk_55"/>
          <w:id w:val="833262758"/>
        </w:sdtPr>
        <w:sdtContent>
          <w:ins w:id="166" w:author="Sina Ansari" w:date="2024-08-16T13:52:00Z">
            <w:del w:id="167" w:author="Tootooni, Mohammad Samie" w:date="2024-09-04T12:20:00Z" w16du:dateUtc="2024-09-04T17:20:00Z">
              <w:r w:rsidDel="006A083A">
                <w:rPr>
                  <w:rFonts w:ascii="Times New Roman" w:eastAsia="Times New Roman" w:hAnsi="Times New Roman" w:cs="Times New Roman"/>
                  <w:sz w:val="20"/>
                  <w:szCs w:val="20"/>
                </w:rPr>
                <w:delText xml:space="preserve">(effective) </w:delText>
              </w:r>
            </w:del>
          </w:ins>
          <w:ins w:id="168" w:author="Tootooni, Mohammad Samie" w:date="2024-09-04T12:20:00Z" w16du:dateUtc="2024-09-04T17:20:00Z">
            <w:r w:rsidR="006A083A">
              <w:rPr>
                <w:rFonts w:ascii="Times New Roman" w:eastAsia="Times New Roman" w:hAnsi="Times New Roman" w:cs="Times New Roman"/>
                <w:sz w:val="20"/>
                <w:szCs w:val="20"/>
              </w:rPr>
              <w:t xml:space="preserve">availability of </w:t>
            </w:r>
          </w:ins>
        </w:sdtContent>
      </w:sdt>
      <w:del w:id="169" w:author="Tootooni, Mohammad Samie" w:date="2024-09-04T12:20:00Z" w16du:dateUtc="2024-09-04T17:20:00Z">
        <w:r w:rsidDel="006A083A">
          <w:rPr>
            <w:rFonts w:ascii="Times New Roman" w:eastAsia="Times New Roman" w:hAnsi="Times New Roman" w:cs="Times New Roman"/>
            <w:sz w:val="20"/>
            <w:szCs w:val="20"/>
          </w:rPr>
          <w:delText xml:space="preserve">number of </w:delText>
        </w:r>
      </w:del>
      <w:r>
        <w:rPr>
          <w:rFonts w:ascii="Times New Roman" w:eastAsia="Times New Roman" w:hAnsi="Times New Roman" w:cs="Times New Roman"/>
          <w:sz w:val="20"/>
          <w:szCs w:val="20"/>
        </w:rPr>
        <w:t>SHIELD test centers on COVID-19 ICU admission rates across the different COVID-19 waves (i.e., Alpha, Delta, and Omicron).</w:t>
      </w:r>
      <w:r w:rsidR="00663DA7">
        <w:rPr>
          <w:rFonts w:ascii="Times New Roman" w:eastAsia="Times New Roman" w:hAnsi="Times New Roman" w:cs="Times New Roman"/>
          <w:sz w:val="20"/>
          <w:szCs w:val="20"/>
        </w:rPr>
        <w:t xml:space="preserve"> </w:t>
      </w:r>
      <w:r w:rsidR="00890BED" w:rsidRPr="00890BED">
        <w:rPr>
          <w:rFonts w:ascii="Times New Roman" w:eastAsia="Times New Roman" w:hAnsi="Times New Roman" w:cs="Times New Roman"/>
          <w:sz w:val="20"/>
          <w:szCs w:val="20"/>
        </w:rPr>
        <w:t xml:space="preserve">The Beta and Gamma COVID-19 waves are not </w:t>
      </w:r>
      <w:proofErr w:type="gramStart"/>
      <w:r w:rsidR="00890BED" w:rsidRPr="00890BED">
        <w:rPr>
          <w:rFonts w:ascii="Times New Roman" w:eastAsia="Times New Roman" w:hAnsi="Times New Roman" w:cs="Times New Roman"/>
          <w:sz w:val="20"/>
          <w:szCs w:val="20"/>
        </w:rPr>
        <w:t>taken into account</w:t>
      </w:r>
      <w:proofErr w:type="gramEnd"/>
      <w:r w:rsidR="00890BED" w:rsidRPr="00890BED">
        <w:rPr>
          <w:rFonts w:ascii="Times New Roman" w:eastAsia="Times New Roman" w:hAnsi="Times New Roman" w:cs="Times New Roman"/>
          <w:sz w:val="20"/>
          <w:szCs w:val="20"/>
        </w:rPr>
        <w:t xml:space="preserve"> because of the small number of patients involved</w:t>
      </w:r>
      <w:r w:rsidR="00890BED">
        <w:rPr>
          <w:rFonts w:ascii="Times New Roman" w:eastAsia="Times New Roman" w:hAnsi="Times New Roman" w:cs="Times New Roman"/>
          <w:sz w:val="20"/>
          <w:szCs w:val="20"/>
        </w:rPr>
        <w:t xml:space="preserve"> </w:t>
      </w:r>
      <w:sdt>
        <w:sdtPr>
          <w:rPr>
            <w:rFonts w:ascii="Times New Roman" w:eastAsia="Times New Roman" w:hAnsi="Times New Roman" w:cs="Times New Roman"/>
            <w:color w:val="000000"/>
            <w:sz w:val="20"/>
            <w:szCs w:val="20"/>
          </w:rPr>
          <w:tag w:val="MENDELEY_CITATION_v3_eyJjaXRhdGlvbklEIjoiTUVOREVMRVlfQ0lUQVRJT05fZGY4NmM0ZTQtN2YwNC00NTk2LWEwMzMtOTg3N2NhOTM5MDNmIiwicHJvcGVydGllcyI6eyJub3RlSW5kZXgiOjB9LCJpc0VkaXRlZCI6ZmFsc2UsIm1hbnVhbE92ZXJyaWRlIjp7ImlzTWFudWFsbHlPdmVycmlkZGVuIjpmYWxzZSwiY2l0ZXByb2NUZXh0IjoiWzI5XSIsIm1hbnVhbE92ZXJyaWRlVGV4dCI6IiJ9LCJjaXRhdGlvbkl0ZW1zIjpbeyJpZCI6ImU3ZTY1MmI3LWRmNDctM2IzZS05MmZkLTc3NWZlY2FhZDQ2ZCIsIml0ZW1EYXRhIjp7InR5cGUiOiJhcnRpY2xlLWpvdXJuYWwiLCJpZCI6ImU3ZTY1MmI3LWRmNDctM2IzZS05MmZkLTc3NWZlY2FhZDQ2ZCIsInRpdGxlIjoiSW4taG9zcGl0YWwgbW9ydGFsaXR5IGR1cmluZyB0aGUgd2lsZC10eXBlLCBhbHBoYSwgZGVsdGEsIGFuZCBvbWljcm9uIFNBUlMtQ29WLTIgd2F2ZXM6IGEgbXVsdGluYXRpb25hbCBjb2hvcnQgc3R1ZHkgaW4gdGhlIEV1Q0FSRSBwcm9qZWN0IiwiYXV0aG9yIjpbeyJmYW1pbHkiOiJIZWRiZXJnIiwiZ2l2ZW4iOiJQb250dXMiLCJwYXJzZS1uYW1lcyI6ZmFsc2UsImRyb3BwaW5nLXBhcnRpY2xlIjoiIiwibm9uLWRyb3BwaW5nLXBhcnRpY2xlIjoiIn0seyJmYW1pbHkiOiJQYXJjemV3c2tpIiwiZ2l2ZW4iOiJNaWxvc3oiLCJwYXJzZS1uYW1lcyI6ZmFsc2UsImRyb3BwaW5nLXBhcnRpY2xlIjoiIiwibm9uLWRyb3BwaW5nLXBhcnRpY2xlIjoiIn0seyJmYW1pbHkiOiJTZXJ3aW4iLCJnaXZlbiI6Ikthcm9sIiwicGFyc2UtbmFtZXMiOmZhbHNlLCJkcm9wcGluZy1wYXJ0aWNsZSI6IiIsIm5vbi1kcm9wcGluZy1wYXJ0aWNsZSI6IiJ9LHsiZmFtaWx5IjoiTWFyY2hldHRpIiwiZ2l2ZW4iOiJHaXVsaWEiLCJwYXJzZS1uYW1lcyI6ZmFsc2UsImRyb3BwaW5nLXBhcnRpY2xlIjoiIiwibm9uLWRyb3BwaW5nLXBhcnRpY2xlIjoiIn0seyJmYW1pbHkiOiJCYWkiLCJnaXZlbiI6IkZyYW5jZXNjYSIsInBhcnNlLW5hbWVzIjpmYWxzZSwiZHJvcHBpbmctcGFydGljbGUiOiIiLCJub24tZHJvcHBpbmctcGFydGljbGUiOiIifSx7ImZhbWlseSI6IkplbnNlbiIsImdpdmVuIjoiQmrDtnJuLUVyaWsgT2xlIiwicGFyc2UtbmFtZXMiOmZhbHNlLCJkcm9wcGluZy1wYXJ0aWNsZSI6IiIsIm5vbi1kcm9wcGluZy1wYXJ0aWNsZSI6IiJ9LHsiZmFtaWx5IjoiUGVyZWlyYSIsImdpdmVuIjoiSm9hbmEgUCIsInBhcnNlLW5hbWVzIjpmYWxzZSwiZHJvcHBpbmctcGFydGljbGUiOiJWIiwibm9uLWRyb3BwaW5nLXBhcnRpY2xlIjoiIn0seyJmYW1pbHkiOiJEcm9ibmlld3NraSIsImdpdmVuIjoiRnJhbmNpcyIsInBhcnNlLW5hbWVzIjpmYWxzZSwiZHJvcHBpbmctcGFydGljbGUiOiIiLCJub24tZHJvcHBpbmctcGFydGljbGUiOiIifSx7ImZhbWlseSI6IlJlc2NocmVpdGVyIiwiZ2l2ZW4iOiJIZW5yaWsiLCJwYXJzZS1uYW1lcyI6ZmFsc2UsImRyb3BwaW5nLXBhcnRpY2xlIjoiIiwibm9uLWRyb3BwaW5nLXBhcnRpY2xlIjoiIn0seyJmYW1pbHkiOiJOYXVtb3ZhcyIsImdpdmVuIjoiRGFuaWVsIiwicGFyc2UtbmFtZXMiOmZhbHNlLCJkcm9wcGluZy1wYXJ0aWNsZSI6IiIsIm5vbi1kcm9wcGluZy1wYXJ0aWNsZSI6IiJ9XSwiY29udGFpbmVyLXRpdGxlIjoiVGhlIExhbmNldCBSZWdpb25hbCBIZWFsdGjigJNFdXJvcGUiLCJJU1NOIjoiMjY2Ni03NzYyIiwiaXNzdWVkIjp7ImRhdGUtcGFydHMiOltbMjAyNF1dfSwicHVibGlzaGVyIjoiRWxzZXZpZXIiLCJ2b2x1bWUiOiIzOCIsImNvbnRhaW5lci10aXRsZS1zaG9ydCI6IiJ9LCJpc1RlbXBvcmFyeSI6ZmFsc2V9XX0="/>
          <w:id w:val="1743904453"/>
          <w:placeholder>
            <w:docPart w:val="DefaultPlaceholder_-1854013440"/>
          </w:placeholder>
        </w:sdtPr>
        <w:sdtContent>
          <w:r w:rsidR="00D227EF" w:rsidRPr="00D227EF">
            <w:rPr>
              <w:rFonts w:ascii="Times New Roman" w:eastAsia="Times New Roman" w:hAnsi="Times New Roman" w:cs="Times New Roman"/>
              <w:color w:val="000000"/>
              <w:sz w:val="20"/>
              <w:szCs w:val="20"/>
            </w:rPr>
            <w:t>[29]</w:t>
          </w:r>
        </w:sdtContent>
      </w:sdt>
      <w:r w:rsidR="00890BED" w:rsidRPr="00890BED">
        <w:rPr>
          <w:rFonts w:ascii="Times New Roman" w:eastAsia="Times New Roman" w:hAnsi="Times New Roman" w:cs="Times New Roman"/>
          <w:sz w:val="20"/>
          <w:szCs w:val="20"/>
        </w:rPr>
        <w:t>.</w:t>
      </w:r>
      <w:r w:rsidR="006C68A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We further analyze the impact of the geospatial determinants of health factors</w:t>
      </w:r>
      <w:sdt>
        <w:sdtPr>
          <w:tag w:val="goog_rdk_56"/>
          <w:id w:val="59372565"/>
        </w:sdtPr>
        <w:sdtContent>
          <w:ins w:id="170" w:author="Sina Ansari" w:date="2024-08-16T03:16:00Z">
            <w:r>
              <w:rPr>
                <w:rFonts w:ascii="Times New Roman" w:eastAsia="Times New Roman" w:hAnsi="Times New Roman" w:cs="Times New Roman"/>
                <w:sz w:val="20"/>
                <w:szCs w:val="20"/>
              </w:rPr>
              <w:t>,</w:t>
            </w:r>
          </w:ins>
        </w:sdtContent>
      </w:sdt>
      <w:r>
        <w:rPr>
          <w:rFonts w:ascii="Times New Roman" w:eastAsia="Times New Roman" w:hAnsi="Times New Roman" w:cs="Times New Roman"/>
          <w:sz w:val="20"/>
          <w:szCs w:val="20"/>
        </w:rPr>
        <w:t xml:space="preserve"> including the </w:t>
      </w:r>
      <w:sdt>
        <w:sdtPr>
          <w:tag w:val="goog_rdk_57"/>
          <w:id w:val="1164666992"/>
        </w:sdtPr>
        <w:sdtContent>
          <w:ins w:id="171" w:author="Sina Ansari" w:date="2024-08-16T16:48:00Z">
            <w:r>
              <w:rPr>
                <w:rFonts w:ascii="Times New Roman" w:eastAsia="Times New Roman" w:hAnsi="Times New Roman" w:cs="Times New Roman"/>
                <w:sz w:val="20"/>
                <w:szCs w:val="20"/>
              </w:rPr>
              <w:t>zip code level's socioeconomic status, on</w:t>
            </w:r>
          </w:ins>
        </w:sdtContent>
      </w:sdt>
      <w:sdt>
        <w:sdtPr>
          <w:tag w:val="goog_rdk_58"/>
          <w:id w:val="-285270890"/>
        </w:sdtPr>
        <w:sdtContent>
          <w:del w:id="172" w:author="Sina Ansari" w:date="2024-08-16T16:48:00Z">
            <w:r>
              <w:rPr>
                <w:rFonts w:ascii="Times New Roman" w:eastAsia="Times New Roman" w:hAnsi="Times New Roman" w:cs="Times New Roman"/>
                <w:sz w:val="20"/>
                <w:szCs w:val="20"/>
              </w:rPr>
              <w:delText xml:space="preserve">socioeconomic status </w:delText>
            </w:r>
          </w:del>
        </w:sdtContent>
      </w:sdt>
      <w:sdt>
        <w:sdtPr>
          <w:tag w:val="goog_rdk_59"/>
          <w:id w:val="-1637011960"/>
        </w:sdtPr>
        <w:sdtContent>
          <w:customXmlInsRangeStart w:id="173" w:author="Sina Ansari" w:date="2024-08-16T03:16:00Z"/>
          <w:sdt>
            <w:sdtPr>
              <w:tag w:val="goog_rdk_60"/>
              <w:id w:val="-463195894"/>
            </w:sdtPr>
            <w:sdtContent>
              <w:customXmlInsRangeEnd w:id="173"/>
              <w:ins w:id="174" w:author="Sina Ansari" w:date="2024-08-16T03:16:00Z">
                <w:del w:id="175" w:author="Sina Ansari" w:date="2024-08-16T16:48:00Z">
                  <w:r>
                    <w:rPr>
                      <w:rFonts w:ascii="Times New Roman" w:eastAsia="Times New Roman" w:hAnsi="Times New Roman" w:cs="Times New Roman"/>
                      <w:sz w:val="20"/>
                      <w:szCs w:val="20"/>
                    </w:rPr>
                    <w:delText>at</w:delText>
                  </w:r>
                </w:del>
              </w:ins>
              <w:customXmlInsRangeStart w:id="176" w:author="Sina Ansari" w:date="2024-08-16T03:16:00Z"/>
            </w:sdtContent>
          </w:sdt>
          <w:customXmlInsRangeEnd w:id="176"/>
        </w:sdtContent>
      </w:sdt>
      <w:sdt>
        <w:sdtPr>
          <w:tag w:val="goog_rdk_61"/>
          <w:id w:val="1119036566"/>
        </w:sdtPr>
        <w:sdtContent>
          <w:del w:id="177" w:author="Sina Ansari" w:date="2024-08-16T16:48:00Z">
            <w:r>
              <w:rPr>
                <w:rFonts w:ascii="Times New Roman" w:eastAsia="Times New Roman" w:hAnsi="Times New Roman" w:cs="Times New Roman"/>
                <w:sz w:val="20"/>
                <w:szCs w:val="20"/>
              </w:rPr>
              <w:delText xml:space="preserve">in </w:delText>
            </w:r>
          </w:del>
        </w:sdtContent>
      </w:sdt>
      <w:sdt>
        <w:sdtPr>
          <w:tag w:val="goog_rdk_62"/>
          <w:id w:val="1305124545"/>
        </w:sdtPr>
        <w:sdtContent>
          <w:customXmlInsRangeStart w:id="178" w:author="Sina Ansari" w:date="2024-08-16T03:16:00Z"/>
          <w:sdt>
            <w:sdtPr>
              <w:tag w:val="goog_rdk_63"/>
              <w:id w:val="-481078116"/>
            </w:sdtPr>
            <w:sdtContent>
              <w:customXmlInsRangeEnd w:id="178"/>
              <w:ins w:id="179" w:author="Sina Ansari" w:date="2024-08-16T03:16:00Z">
                <w:del w:id="180" w:author="Sina Ansari" w:date="2024-08-16T16:48:00Z">
                  <w:r>
                    <w:rPr>
                      <w:rFonts w:ascii="Times New Roman" w:eastAsia="Times New Roman" w:hAnsi="Times New Roman" w:cs="Times New Roman"/>
                      <w:sz w:val="20"/>
                      <w:szCs w:val="20"/>
                    </w:rPr>
                    <w:delText xml:space="preserve">the </w:delText>
                  </w:r>
                </w:del>
              </w:ins>
              <w:customXmlInsRangeStart w:id="181" w:author="Sina Ansari" w:date="2024-08-16T03:16:00Z"/>
            </w:sdtContent>
          </w:sdt>
          <w:customXmlInsRangeEnd w:id="181"/>
        </w:sdtContent>
      </w:sdt>
      <w:sdt>
        <w:sdtPr>
          <w:tag w:val="goog_rdk_64"/>
          <w:id w:val="-1478678551"/>
        </w:sdtPr>
        <w:sdtContent>
          <w:del w:id="182" w:author="Sina Ansari" w:date="2024-08-16T16:48:00Z">
            <w:r>
              <w:rPr>
                <w:rFonts w:ascii="Times New Roman" w:eastAsia="Times New Roman" w:hAnsi="Times New Roman" w:cs="Times New Roman"/>
                <w:sz w:val="20"/>
                <w:szCs w:val="20"/>
              </w:rPr>
              <w:delText>zip code level</w:delText>
            </w:r>
          </w:del>
        </w:sdtContent>
      </w:sdt>
      <w:sdt>
        <w:sdtPr>
          <w:tag w:val="goog_rdk_65"/>
          <w:id w:val="-364437813"/>
        </w:sdtPr>
        <w:sdtContent>
          <w:customXmlInsRangeStart w:id="183" w:author="Sina Ansari" w:date="2024-08-16T03:16:00Z"/>
          <w:sdt>
            <w:sdtPr>
              <w:tag w:val="goog_rdk_66"/>
              <w:id w:val="1842582233"/>
            </w:sdtPr>
            <w:sdtContent>
              <w:customXmlInsRangeEnd w:id="183"/>
              <w:ins w:id="184" w:author="Sina Ansari" w:date="2024-08-16T03:16:00Z">
                <w:del w:id="185" w:author="Sina Ansari" w:date="2024-08-16T16:48:00Z">
                  <w:r>
                    <w:rPr>
                      <w:rFonts w:ascii="Times New Roman" w:eastAsia="Times New Roman" w:hAnsi="Times New Roman" w:cs="Times New Roman"/>
                      <w:sz w:val="20"/>
                      <w:szCs w:val="20"/>
                    </w:rPr>
                    <w:delText>,</w:delText>
                  </w:r>
                </w:del>
              </w:ins>
              <w:customXmlInsRangeStart w:id="186" w:author="Sina Ansari" w:date="2024-08-16T03:16:00Z"/>
            </w:sdtContent>
          </w:sdt>
          <w:customXmlInsRangeEnd w:id="186"/>
        </w:sdtContent>
      </w:sdt>
      <w:sdt>
        <w:sdtPr>
          <w:tag w:val="goog_rdk_67"/>
          <w:id w:val="-1886704405"/>
        </w:sdtPr>
        <w:sdtContent>
          <w:del w:id="187" w:author="Sina Ansari" w:date="2024-08-16T16:48:00Z">
            <w:r>
              <w:rPr>
                <w:rFonts w:ascii="Times New Roman" w:eastAsia="Times New Roman" w:hAnsi="Times New Roman" w:cs="Times New Roman"/>
                <w:sz w:val="20"/>
                <w:szCs w:val="20"/>
              </w:rPr>
              <w:delText xml:space="preserve"> on the </w:delText>
            </w:r>
          </w:del>
        </w:sdtContent>
      </w:sdt>
      <w:sdt>
        <w:sdtPr>
          <w:tag w:val="goog_rdk_68"/>
          <w:id w:val="364484312"/>
        </w:sdtPr>
        <w:sdtContent>
          <w:customXmlInsRangeStart w:id="188" w:author="Sina Ansari" w:date="2024-08-16T13:53:00Z"/>
          <w:sdt>
            <w:sdtPr>
              <w:tag w:val="goog_rdk_69"/>
              <w:id w:val="-1955313974"/>
            </w:sdtPr>
            <w:sdtContent>
              <w:customXmlInsRangeEnd w:id="188"/>
              <w:ins w:id="189" w:author="Sina Ansari" w:date="2024-08-16T13:53:00Z">
                <w:del w:id="190" w:author="Sina Ansari" w:date="2024-08-16T16:48:00Z">
                  <w:r>
                    <w:rPr>
                      <w:rFonts w:ascii="Times New Roman" w:eastAsia="Times New Roman" w:hAnsi="Times New Roman" w:cs="Times New Roman"/>
                      <w:sz w:val="20"/>
                      <w:szCs w:val="20"/>
                    </w:rPr>
                    <w:delText xml:space="preserve">impact </w:delText>
                  </w:r>
                </w:del>
              </w:ins>
              <w:customXmlInsRangeStart w:id="191" w:author="Sina Ansari" w:date="2024-08-16T13:53:00Z"/>
            </w:sdtContent>
          </w:sdt>
          <w:customXmlInsRangeEnd w:id="191"/>
        </w:sdtContent>
      </w:sdt>
      <w:sdt>
        <w:sdtPr>
          <w:tag w:val="goog_rdk_70"/>
          <w:id w:val="977425989"/>
        </w:sdtPr>
        <w:sdtContent>
          <w:del w:id="192" w:author="Sina Ansari" w:date="2024-08-16T16:48:00Z">
            <w:r>
              <w:rPr>
                <w:rFonts w:ascii="Times New Roman" w:eastAsia="Times New Roman" w:hAnsi="Times New Roman" w:cs="Times New Roman"/>
                <w:sz w:val="20"/>
                <w:szCs w:val="20"/>
              </w:rPr>
              <w:delText>effectiveness of</w:delText>
            </w:r>
          </w:del>
        </w:sdtContent>
      </w:sdt>
      <w:r>
        <w:rPr>
          <w:rFonts w:ascii="Times New Roman" w:eastAsia="Times New Roman" w:hAnsi="Times New Roman" w:cs="Times New Roman"/>
          <w:sz w:val="20"/>
          <w:szCs w:val="20"/>
        </w:rPr>
        <w:t xml:space="preserve"> the </w:t>
      </w:r>
      <w:ins w:id="193" w:author="Tootooni, Mohammad Samie" w:date="2024-09-04T12:21:00Z" w16du:dateUtc="2024-09-04T17:21:00Z">
        <w:r w:rsidR="00A37C97">
          <w:rPr>
            <w:rFonts w:ascii="Times New Roman" w:eastAsia="Times New Roman" w:hAnsi="Times New Roman" w:cs="Times New Roman"/>
            <w:sz w:val="20"/>
            <w:szCs w:val="20"/>
          </w:rPr>
          <w:t xml:space="preserve">availability </w:t>
        </w:r>
      </w:ins>
      <w:del w:id="194" w:author="Tootooni, Mohammad Samie" w:date="2024-09-04T12:21:00Z" w16du:dateUtc="2024-09-04T17:21:00Z">
        <w:r w:rsidDel="00A37C97">
          <w:rPr>
            <w:rFonts w:ascii="Times New Roman" w:eastAsia="Times New Roman" w:hAnsi="Times New Roman" w:cs="Times New Roman"/>
            <w:sz w:val="20"/>
            <w:szCs w:val="20"/>
          </w:rPr>
          <w:delText xml:space="preserve">number </w:delText>
        </w:r>
      </w:del>
      <w:r>
        <w:rPr>
          <w:rFonts w:ascii="Times New Roman" w:eastAsia="Times New Roman" w:hAnsi="Times New Roman" w:cs="Times New Roman"/>
          <w:sz w:val="20"/>
          <w:szCs w:val="20"/>
        </w:rPr>
        <w:t>of SHIELD centers</w:t>
      </w:r>
      <w:sdt>
        <w:sdtPr>
          <w:tag w:val="goog_rdk_71"/>
          <w:id w:val="-426198043"/>
        </w:sdtPr>
        <w:sdtContent>
          <w:ins w:id="195" w:author="Sina Ansari" w:date="2024-08-16T13:53:00Z">
            <w:r>
              <w:rPr>
                <w:rFonts w:ascii="Times New Roman" w:eastAsia="Times New Roman" w:hAnsi="Times New Roman" w:cs="Times New Roman"/>
                <w:sz w:val="20"/>
                <w:szCs w:val="20"/>
              </w:rPr>
              <w:t xml:space="preserve"> on ICU admissions</w:t>
            </w:r>
          </w:ins>
        </w:sdtContent>
      </w:sdt>
      <w:r>
        <w:rPr>
          <w:rFonts w:ascii="Times New Roman" w:eastAsia="Times New Roman" w:hAnsi="Times New Roman" w:cs="Times New Roman"/>
          <w:sz w:val="20"/>
          <w:szCs w:val="20"/>
        </w:rPr>
        <w:t xml:space="preserve">. We particularly focus on a large academic hospital </w:t>
      </w:r>
      <w:sdt>
        <w:sdtPr>
          <w:tag w:val="goog_rdk_72"/>
          <w:id w:val="-1778014799"/>
        </w:sdtPr>
        <w:sdtContent>
          <w:ins w:id="196" w:author="Sina Ansari" w:date="2024-08-16T03:16:00Z">
            <w:r>
              <w:rPr>
                <w:rFonts w:ascii="Times New Roman" w:eastAsia="Times New Roman" w:hAnsi="Times New Roman" w:cs="Times New Roman"/>
                <w:sz w:val="20"/>
                <w:szCs w:val="20"/>
              </w:rPr>
              <w:t>that</w:t>
            </w:r>
          </w:ins>
        </w:sdtContent>
      </w:sdt>
      <w:sdt>
        <w:sdtPr>
          <w:tag w:val="goog_rdk_73"/>
          <w:id w:val="-451097457"/>
        </w:sdtPr>
        <w:sdtContent>
          <w:del w:id="197" w:author="Sina Ansari" w:date="2024-08-16T03:16:00Z">
            <w:r>
              <w:rPr>
                <w:rFonts w:ascii="Times New Roman" w:eastAsia="Times New Roman" w:hAnsi="Times New Roman" w:cs="Times New Roman"/>
                <w:sz w:val="20"/>
                <w:szCs w:val="20"/>
              </w:rPr>
              <w:delText>which</w:delText>
            </w:r>
          </w:del>
        </w:sdtContent>
      </w:sdt>
      <w:r>
        <w:rPr>
          <w:rFonts w:ascii="Times New Roman" w:eastAsia="Times New Roman" w:hAnsi="Times New Roman" w:cs="Times New Roman"/>
          <w:sz w:val="20"/>
          <w:szCs w:val="20"/>
        </w:rPr>
        <w:t xml:space="preserve"> serves a diverse population with highly different socioeconomic </w:t>
      </w:r>
      <w:sdt>
        <w:sdtPr>
          <w:tag w:val="goog_rdk_74"/>
          <w:id w:val="-429965247"/>
        </w:sdtPr>
        <w:sdtContent>
          <w:ins w:id="198" w:author="Sina Ansari" w:date="2024-08-16T03:16:00Z">
            <w:r>
              <w:rPr>
                <w:rFonts w:ascii="Times New Roman" w:eastAsia="Times New Roman" w:hAnsi="Times New Roman" w:cs="Times New Roman"/>
                <w:sz w:val="20"/>
                <w:szCs w:val="20"/>
              </w:rPr>
              <w:t>statuses</w:t>
            </w:r>
          </w:ins>
        </w:sdtContent>
      </w:sdt>
      <w:sdt>
        <w:sdtPr>
          <w:tag w:val="goog_rdk_75"/>
          <w:id w:val="1091893039"/>
        </w:sdtPr>
        <w:sdtContent>
          <w:del w:id="199" w:author="Sina Ansari" w:date="2024-08-16T03:16:00Z">
            <w:r>
              <w:rPr>
                <w:rFonts w:ascii="Times New Roman" w:eastAsia="Times New Roman" w:hAnsi="Times New Roman" w:cs="Times New Roman"/>
                <w:sz w:val="20"/>
                <w:szCs w:val="20"/>
              </w:rPr>
              <w:delText>status</w:delText>
            </w:r>
          </w:del>
        </w:sdtContent>
      </w:sdt>
      <w:r>
        <w:rPr>
          <w:rFonts w:ascii="Times New Roman" w:eastAsia="Times New Roman" w:hAnsi="Times New Roman" w:cs="Times New Roman"/>
          <w:sz w:val="20"/>
          <w:szCs w:val="20"/>
        </w:rPr>
        <w:t xml:space="preserve"> in the western suburbs of Chicago. By addressing this aim, our study provides insight for public health officials to make more informed decisions </w:t>
      </w:r>
      <w:sdt>
        <w:sdtPr>
          <w:tag w:val="goog_rdk_76"/>
          <w:id w:val="1183862865"/>
        </w:sdtPr>
        <w:sdtContent>
          <w:ins w:id="200" w:author="Sina Ansari" w:date="2024-08-16T03:12:00Z">
            <w:r>
              <w:rPr>
                <w:rFonts w:ascii="Times New Roman" w:eastAsia="Times New Roman" w:hAnsi="Times New Roman" w:cs="Times New Roman"/>
                <w:sz w:val="20"/>
                <w:szCs w:val="20"/>
              </w:rPr>
              <w:t>to mitigate the impact of future pandemics</w:t>
            </w:r>
          </w:ins>
        </w:sdtContent>
      </w:sdt>
      <w:sdt>
        <w:sdtPr>
          <w:tag w:val="goog_rdk_77"/>
          <w:id w:val="2106456142"/>
        </w:sdtPr>
        <w:sdtContent>
          <w:del w:id="201" w:author="Sina Ansari" w:date="2024-08-16T03:12:00Z">
            <w:r>
              <w:rPr>
                <w:rFonts w:ascii="Times New Roman" w:eastAsia="Times New Roman" w:hAnsi="Times New Roman" w:cs="Times New Roman"/>
                <w:sz w:val="20"/>
                <w:szCs w:val="20"/>
              </w:rPr>
              <w:delText>in mitigating the outcome of future pandemics</w:delText>
            </w:r>
          </w:del>
        </w:sdtContent>
      </w:sdt>
      <w:r>
        <w:rPr>
          <w:rFonts w:ascii="Times New Roman" w:eastAsia="Times New Roman" w:hAnsi="Times New Roman" w:cs="Times New Roman"/>
          <w:sz w:val="20"/>
          <w:szCs w:val="20"/>
        </w:rPr>
        <w:t>.</w:t>
      </w:r>
      <w:commentRangeEnd w:id="163"/>
      <w:r>
        <w:commentReference w:id="163"/>
      </w:r>
      <w:commentRangeEnd w:id="162"/>
      <w:r w:rsidR="00124717">
        <w:rPr>
          <w:rStyle w:val="CommentReference"/>
        </w:rPr>
        <w:commentReference w:id="162"/>
      </w:r>
    </w:p>
    <w:p w14:paraId="0000001A" w14:textId="77777777" w:rsidR="00743DF7" w:rsidRDefault="00000000">
      <w:pPr>
        <w:pBdr>
          <w:bottom w:val="single" w:sz="6" w:space="1" w:color="000000"/>
        </w:pBdr>
        <w:spacing w:after="0" w:line="240" w:lineRule="auto"/>
        <w:jc w:val="both"/>
        <w:rPr>
          <w:rFonts w:ascii="Times New Roman" w:eastAsia="Times New Roman" w:hAnsi="Times New Roman" w:cs="Times New Roman"/>
          <w:b/>
          <w:sz w:val="20"/>
          <w:szCs w:val="20"/>
        </w:rPr>
      </w:pPr>
      <w:sdt>
        <w:sdtPr>
          <w:tag w:val="goog_rdk_78"/>
          <w:id w:val="1678610116"/>
        </w:sdtPr>
        <w:sdtContent>
          <w:commentRangeStart w:id="202"/>
        </w:sdtContent>
      </w:sdt>
      <w:r>
        <w:rPr>
          <w:rFonts w:ascii="Times New Roman" w:eastAsia="Times New Roman" w:hAnsi="Times New Roman" w:cs="Times New Roman"/>
          <w:b/>
          <w:sz w:val="20"/>
          <w:szCs w:val="20"/>
        </w:rPr>
        <w:t>Methods</w:t>
      </w:r>
      <w:commentRangeEnd w:id="202"/>
      <w:r>
        <w:commentReference w:id="202"/>
      </w:r>
    </w:p>
    <w:p w14:paraId="0000001B" w14:textId="77777777" w:rsidR="00743DF7" w:rsidRDefault="00000000">
      <w:pPr>
        <w:spacing w:before="120" w:after="120" w:line="360" w:lineRule="auto"/>
        <w:jc w:val="both"/>
        <w:rPr>
          <w:rFonts w:ascii="Times New Roman" w:eastAsia="Times New Roman" w:hAnsi="Times New Roman" w:cs="Times New Roman"/>
          <w:b/>
          <w:sz w:val="20"/>
          <w:szCs w:val="20"/>
        </w:rPr>
      </w:pPr>
      <w:sdt>
        <w:sdtPr>
          <w:tag w:val="goog_rdk_79"/>
          <w:id w:val="-1558469922"/>
        </w:sdtPr>
        <w:sdtContent>
          <w:commentRangeStart w:id="203"/>
        </w:sdtContent>
      </w:sdt>
      <w:r>
        <w:rPr>
          <w:rFonts w:ascii="Times New Roman" w:eastAsia="Times New Roman" w:hAnsi="Times New Roman" w:cs="Times New Roman"/>
          <w:b/>
          <w:sz w:val="20"/>
          <w:szCs w:val="20"/>
        </w:rPr>
        <w:t>Study Design and Population</w:t>
      </w:r>
      <w:commentRangeEnd w:id="203"/>
      <w:r>
        <w:commentReference w:id="203"/>
      </w:r>
    </w:p>
    <w:p w14:paraId="38EFE9C8" w14:textId="29134E90" w:rsidR="001E5DE5" w:rsidDel="008C3C4A" w:rsidRDefault="00B4242C" w:rsidP="008C3C4A">
      <w:pPr>
        <w:spacing w:line="360" w:lineRule="auto"/>
        <w:jc w:val="both"/>
        <w:rPr>
          <w:del w:id="204" w:author="Tootooni, Mohammad Samie" w:date="2024-09-04T17:01:00Z" w16du:dateUtc="2024-09-04T22:01:00Z"/>
          <w:rFonts w:ascii="Times New Roman" w:eastAsia="Times New Roman" w:hAnsi="Times New Roman" w:cs="Times New Roman"/>
          <w:sz w:val="20"/>
          <w:szCs w:val="20"/>
        </w:rPr>
      </w:pPr>
      <w:r w:rsidRPr="00B4242C">
        <w:rPr>
          <w:rFonts w:ascii="Times New Roman" w:eastAsia="Times New Roman" w:hAnsi="Times New Roman" w:cs="Times New Roman"/>
          <w:sz w:val="20"/>
          <w:szCs w:val="20"/>
        </w:rPr>
        <w:t xml:space="preserve">This cohort study was a secondary analysis using deidentified </w:t>
      </w:r>
      <w:ins w:id="205" w:author="Tootooni, Mohammad Samie" w:date="2024-09-04T15:47:00Z" w16du:dateUtc="2024-09-04T20:47:00Z">
        <w:r w:rsidR="00272518" w:rsidRPr="00B4242C">
          <w:rPr>
            <w:rFonts w:ascii="Times New Roman" w:eastAsia="Times New Roman" w:hAnsi="Times New Roman" w:cs="Times New Roman"/>
            <w:sz w:val="20"/>
            <w:szCs w:val="20"/>
          </w:rPr>
          <w:t xml:space="preserve">Emergency Health Record (EHR) </w:t>
        </w:r>
      </w:ins>
      <w:r w:rsidRPr="00B4242C">
        <w:rPr>
          <w:rFonts w:ascii="Times New Roman" w:eastAsia="Times New Roman" w:hAnsi="Times New Roman" w:cs="Times New Roman"/>
          <w:sz w:val="20"/>
          <w:szCs w:val="20"/>
        </w:rPr>
        <w:t xml:space="preserve">data from </w:t>
      </w:r>
      <w:del w:id="206" w:author="Tootooni, Mohammad Samie" w:date="2024-09-04T15:48:00Z" w16du:dateUtc="2024-09-04T20:48:00Z">
        <w:r w:rsidRPr="00B4242C" w:rsidDel="00732D91">
          <w:rPr>
            <w:rFonts w:ascii="Times New Roman" w:eastAsia="Times New Roman" w:hAnsi="Times New Roman" w:cs="Times New Roman"/>
            <w:sz w:val="20"/>
            <w:szCs w:val="20"/>
          </w:rPr>
          <w:delText xml:space="preserve">the Loyola University </w:delText>
        </w:r>
      </w:del>
      <w:del w:id="207" w:author="Tootooni, Mohammad Samie" w:date="2024-09-04T15:47:00Z" w16du:dateUtc="2024-09-04T20:47:00Z">
        <w:r w:rsidRPr="00B4242C" w:rsidDel="00732D91">
          <w:rPr>
            <w:rFonts w:ascii="Times New Roman" w:eastAsia="Times New Roman" w:hAnsi="Times New Roman" w:cs="Times New Roman"/>
            <w:sz w:val="20"/>
            <w:szCs w:val="20"/>
          </w:rPr>
          <w:delText xml:space="preserve">Chicago ICU </w:delText>
        </w:r>
      </w:del>
      <w:ins w:id="208" w:author="Tootooni, Mohammad Samie" w:date="2024-09-04T15:48:00Z" w16du:dateUtc="2024-09-04T20:48:00Z">
        <w:r w:rsidR="00732D91">
          <w:rPr>
            <w:rFonts w:ascii="Times New Roman" w:eastAsia="Times New Roman" w:hAnsi="Times New Roman" w:cs="Times New Roman"/>
            <w:sz w:val="20"/>
            <w:szCs w:val="20"/>
          </w:rPr>
          <w:t xml:space="preserve">a major hospital in Chicago’s west suburbs </w:t>
        </w:r>
      </w:ins>
      <w:del w:id="209" w:author="Tootooni, Mohammad Samie" w:date="2024-09-04T15:47:00Z" w16du:dateUtc="2024-09-04T20:47:00Z">
        <w:r w:rsidRPr="00B4242C" w:rsidDel="00272518">
          <w:rPr>
            <w:rFonts w:ascii="Times New Roman" w:eastAsia="Times New Roman" w:hAnsi="Times New Roman" w:cs="Times New Roman"/>
            <w:sz w:val="20"/>
            <w:szCs w:val="20"/>
          </w:rPr>
          <w:delText xml:space="preserve">Emergency Health Record (EHR) </w:delText>
        </w:r>
      </w:del>
      <w:del w:id="210" w:author="Tootooni, Mohammad Samie" w:date="2024-09-04T15:48:00Z" w16du:dateUtc="2024-09-04T20:48:00Z">
        <w:r w:rsidRPr="00B4242C" w:rsidDel="00732D91">
          <w:rPr>
            <w:rFonts w:ascii="Times New Roman" w:eastAsia="Times New Roman" w:hAnsi="Times New Roman" w:cs="Times New Roman"/>
            <w:sz w:val="20"/>
            <w:szCs w:val="20"/>
          </w:rPr>
          <w:delText xml:space="preserve">system </w:delText>
        </w:r>
      </w:del>
      <w:r w:rsidRPr="00B4242C">
        <w:rPr>
          <w:rFonts w:ascii="Times New Roman" w:eastAsia="Times New Roman" w:hAnsi="Times New Roman" w:cs="Times New Roman"/>
          <w:sz w:val="20"/>
          <w:szCs w:val="20"/>
        </w:rPr>
        <w:t>and the SHIELD Illinois Testing Program. The study was approved by the Institutional Review Board (IRB) of Loyola University Chicago.</w:t>
      </w:r>
      <w:r w:rsidR="001E5DE5">
        <w:rPr>
          <w:rFonts w:ascii="Times New Roman" w:eastAsia="Times New Roman" w:hAnsi="Times New Roman" w:cs="Times New Roman"/>
          <w:sz w:val="20"/>
          <w:szCs w:val="20"/>
        </w:rPr>
        <w:t xml:space="preserve"> </w:t>
      </w:r>
    </w:p>
    <w:p w14:paraId="0000001C" w14:textId="1CFCDA00" w:rsidR="00743DF7" w:rsidRDefault="00000000" w:rsidP="009F5D42">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w:t>
      </w:r>
      <w:sdt>
        <w:sdtPr>
          <w:tag w:val="goog_rdk_80"/>
          <w:id w:val="-575359025"/>
        </w:sdtPr>
        <w:sdtContent>
          <w:ins w:id="211" w:author="Sina Ansari" w:date="2024-08-16T14:00:00Z">
            <w:r>
              <w:rPr>
                <w:rFonts w:ascii="Times New Roman" w:eastAsia="Times New Roman" w:hAnsi="Times New Roman" w:cs="Times New Roman"/>
                <w:sz w:val="20"/>
                <w:szCs w:val="20"/>
              </w:rPr>
              <w:t xml:space="preserve">use </w:t>
            </w:r>
          </w:ins>
        </w:sdtContent>
      </w:sdt>
      <w:sdt>
        <w:sdtPr>
          <w:tag w:val="goog_rdk_81"/>
          <w:id w:val="-314947841"/>
        </w:sdtPr>
        <w:sdtContent>
          <w:del w:id="212" w:author="Sina Ansari" w:date="2024-08-16T14:00:00Z">
            <w:r>
              <w:rPr>
                <w:rFonts w:ascii="Times New Roman" w:eastAsia="Times New Roman" w:hAnsi="Times New Roman" w:cs="Times New Roman"/>
                <w:sz w:val="20"/>
                <w:szCs w:val="20"/>
              </w:rPr>
              <w:delText xml:space="preserve">utilized </w:delText>
            </w:r>
          </w:del>
        </w:sdtContent>
      </w:sdt>
      <w:sdt>
        <w:sdtPr>
          <w:tag w:val="goog_rdk_82"/>
          <w:id w:val="-98029923"/>
        </w:sdtPr>
        <w:sdtContent>
          <w:commentRangeStart w:id="213"/>
        </w:sdtContent>
      </w:sdt>
      <w:sdt>
        <w:sdtPr>
          <w:tag w:val="goog_rdk_83"/>
          <w:id w:val="2090418802"/>
        </w:sdtPr>
        <w:sdtContent>
          <w:commentRangeStart w:id="214"/>
        </w:sdtContent>
      </w:sdt>
      <w:r>
        <w:rPr>
          <w:rFonts w:ascii="Times New Roman" w:eastAsia="Times New Roman" w:hAnsi="Times New Roman" w:cs="Times New Roman"/>
          <w:sz w:val="20"/>
          <w:szCs w:val="20"/>
        </w:rPr>
        <w:t xml:space="preserve">datasets </w:t>
      </w:r>
      <w:commentRangeEnd w:id="213"/>
      <w:r>
        <w:commentReference w:id="213"/>
      </w:r>
      <w:commentRangeEnd w:id="214"/>
      <w:r>
        <w:commentReference w:id="214"/>
      </w:r>
      <w:r>
        <w:rPr>
          <w:rFonts w:ascii="Times New Roman" w:eastAsia="Times New Roman" w:hAnsi="Times New Roman" w:cs="Times New Roman"/>
          <w:sz w:val="20"/>
          <w:szCs w:val="20"/>
        </w:rPr>
        <w:t xml:space="preserve">from the ICU at </w:t>
      </w:r>
      <w:del w:id="215" w:author="Tootooni, Mohammad Samie" w:date="2024-09-04T17:04:00Z" w16du:dateUtc="2024-09-04T22:04:00Z">
        <w:r w:rsidDel="00856627">
          <w:rPr>
            <w:rFonts w:ascii="Times New Roman" w:eastAsia="Times New Roman" w:hAnsi="Times New Roman" w:cs="Times New Roman"/>
            <w:sz w:val="20"/>
            <w:szCs w:val="20"/>
          </w:rPr>
          <w:delText>Loyola University Chicago</w:delText>
        </w:r>
      </w:del>
      <w:ins w:id="216" w:author="Tootooni, Mohammad Samie" w:date="2024-09-04T17:04:00Z" w16du:dateUtc="2024-09-04T22:04:00Z">
        <w:r w:rsidR="00856627">
          <w:rPr>
            <w:rFonts w:ascii="Times New Roman" w:eastAsia="Times New Roman" w:hAnsi="Times New Roman" w:cs="Times New Roman"/>
            <w:sz w:val="20"/>
            <w:szCs w:val="20"/>
          </w:rPr>
          <w:t>Loyola University Medical Center (LUMC)</w:t>
        </w:r>
      </w:ins>
      <w:sdt>
        <w:sdtPr>
          <w:tag w:val="goog_rdk_84"/>
          <w:id w:val="-842629286"/>
        </w:sdtPr>
        <w:sdtContent>
          <w:ins w:id="217" w:author="Sina Ansari" w:date="2024-08-16T14:00:00Z">
            <w:r>
              <w:rPr>
                <w:rFonts w:ascii="Times New Roman" w:eastAsia="Times New Roman" w:hAnsi="Times New Roman" w:cs="Times New Roman"/>
                <w:sz w:val="20"/>
                <w:szCs w:val="20"/>
              </w:rPr>
              <w:t xml:space="preserve"> and SHIELD testing data</w:t>
            </w:r>
          </w:ins>
        </w:sdtContent>
      </w:sdt>
      <w:sdt>
        <w:sdtPr>
          <w:tag w:val="goog_rdk_85"/>
          <w:id w:val="-16859412"/>
        </w:sdtPr>
        <w:sdtContent>
          <w:del w:id="218" w:author="Sina Ansari" w:date="2024-08-16T14:00:00Z">
            <w:r>
              <w:rPr>
                <w:rFonts w:ascii="Times New Roman" w:eastAsia="Times New Roman" w:hAnsi="Times New Roman" w:cs="Times New Roman"/>
                <w:sz w:val="20"/>
                <w:szCs w:val="20"/>
              </w:rPr>
              <w:delText>,</w:delText>
            </w:r>
          </w:del>
        </w:sdtContent>
      </w:sdt>
      <w:r>
        <w:rPr>
          <w:rFonts w:ascii="Times New Roman" w:eastAsia="Times New Roman" w:hAnsi="Times New Roman" w:cs="Times New Roman"/>
          <w:sz w:val="20"/>
          <w:szCs w:val="20"/>
        </w:rPr>
        <w:t xml:space="preserve"> covering </w:t>
      </w:r>
      <w:sdt>
        <w:sdtPr>
          <w:tag w:val="goog_rdk_86"/>
          <w:id w:val="-1002968860"/>
        </w:sdtPr>
        <w:sdtContent>
          <w:del w:id="219" w:author="Sina Ansari" w:date="2024-08-16T03:17:00Z">
            <w:r>
              <w:rPr>
                <w:rFonts w:ascii="Times New Roman" w:eastAsia="Times New Roman" w:hAnsi="Times New Roman" w:cs="Times New Roman"/>
                <w:sz w:val="20"/>
                <w:szCs w:val="20"/>
              </w:rPr>
              <w:delText xml:space="preserve">the period from </w:delText>
            </w:r>
          </w:del>
        </w:sdtContent>
      </w:sdt>
      <w:r>
        <w:rPr>
          <w:rFonts w:ascii="Times New Roman" w:eastAsia="Times New Roman" w:hAnsi="Times New Roman" w:cs="Times New Roman"/>
          <w:sz w:val="20"/>
          <w:szCs w:val="20"/>
        </w:rPr>
        <w:t xml:space="preserve">January 2020 to December 2023. Figure 1 illustrates the data filtration process used to refine the ICU dataset for the </w:t>
      </w:r>
      <w:del w:id="220" w:author="Tootooni, Mohammad Samie" w:date="2024-09-04T16:21:00Z" w16du:dateUtc="2024-09-04T21:21:00Z">
        <w:r w:rsidDel="00353D17">
          <w:rPr>
            <w:rFonts w:ascii="Times New Roman" w:eastAsia="Times New Roman" w:hAnsi="Times New Roman" w:cs="Times New Roman"/>
            <w:sz w:val="20"/>
            <w:szCs w:val="20"/>
          </w:rPr>
          <w:delText xml:space="preserve">study, focusing on </w:delText>
        </w:r>
      </w:del>
      <w:customXmlDelRangeStart w:id="221" w:author="Tootooni, Mohammad Samie" w:date="2024-09-04T16:21:00Z"/>
      <w:sdt>
        <w:sdtPr>
          <w:tag w:val="goog_rdk_87"/>
          <w:id w:val="47974348"/>
        </w:sdtPr>
        <w:sdtContent>
          <w:customXmlDelRangeEnd w:id="221"/>
          <w:customXmlDelRangeStart w:id="222" w:author="Tootooni, Mohammad Samie" w:date="2024-09-04T16:21:00Z"/>
          <w:sdt>
            <w:sdtPr>
              <w:tag w:val="goog_rdk_88"/>
              <w:id w:val="-825820035"/>
            </w:sdtPr>
            <w:sdtContent>
              <w:customXmlDelRangeEnd w:id="222"/>
              <w:commentRangeStart w:id="223"/>
              <w:customXmlDelRangeStart w:id="224" w:author="Tootooni, Mohammad Samie" w:date="2024-09-04T16:21:00Z"/>
            </w:sdtContent>
          </w:sdt>
          <w:customXmlDelRangeEnd w:id="224"/>
          <w:customXmlInsRangeStart w:id="225" w:author="Sina Ansari" w:date="2024-08-16T03:17:00Z"/>
          <w:customXmlDelRangeStart w:id="226" w:author="Tootooni, Mohammad Samie" w:date="2024-09-04T16:21:00Z"/>
          <w:sdt>
            <w:sdtPr>
              <w:tag w:val="goog_rdk_89"/>
              <w:id w:val="-1414617871"/>
            </w:sdtPr>
            <w:sdtContent>
              <w:customXmlInsRangeEnd w:id="225"/>
              <w:customXmlDelRangeEnd w:id="226"/>
              <w:commentRangeStart w:id="227"/>
              <w:customXmlInsRangeStart w:id="228" w:author="Sina Ansari" w:date="2024-08-16T03:17:00Z"/>
              <w:customXmlDelRangeStart w:id="229" w:author="Tootooni, Mohammad Samie" w:date="2024-09-04T16:21:00Z"/>
            </w:sdtContent>
          </w:sdt>
          <w:customXmlInsRangeEnd w:id="228"/>
          <w:customXmlDelRangeEnd w:id="229"/>
          <w:ins w:id="230" w:author="Sina Ansari" w:date="2024-08-16T03:17:00Z">
            <w:del w:id="231" w:author="Tootooni, Mohammad Samie" w:date="2024-09-04T16:21:00Z" w16du:dateUtc="2024-09-04T21:21:00Z">
              <w:r w:rsidDel="00353D17">
                <w:rPr>
                  <w:rFonts w:ascii="Times New Roman" w:eastAsia="Times New Roman" w:hAnsi="Times New Roman" w:cs="Times New Roman"/>
                  <w:sz w:val="20"/>
                  <w:szCs w:val="20"/>
                </w:rPr>
                <w:delText>COVID-19</w:delText>
              </w:r>
            </w:del>
          </w:ins>
          <w:customXmlDelRangeStart w:id="232" w:author="Tootooni, Mohammad Samie" w:date="2024-09-04T16:21:00Z"/>
        </w:sdtContent>
      </w:sdt>
      <w:customXmlDelRangeEnd w:id="232"/>
      <w:customXmlDelRangeStart w:id="233" w:author="Tootooni, Mohammad Samie" w:date="2024-09-04T16:21:00Z"/>
      <w:sdt>
        <w:sdtPr>
          <w:tag w:val="goog_rdk_90"/>
          <w:id w:val="1710677215"/>
        </w:sdtPr>
        <w:sdtContent>
          <w:customXmlDelRangeEnd w:id="233"/>
          <w:del w:id="234" w:author="Tootooni, Mohammad Samie" w:date="2024-09-04T16:21:00Z" w16du:dateUtc="2024-09-04T21:21:00Z">
            <w:r w:rsidDel="00353D17">
              <w:rPr>
                <w:rFonts w:ascii="Times New Roman" w:eastAsia="Times New Roman" w:hAnsi="Times New Roman" w:cs="Times New Roman"/>
                <w:sz w:val="20"/>
                <w:szCs w:val="20"/>
              </w:rPr>
              <w:delText>COVID</w:delText>
            </w:r>
          </w:del>
          <w:customXmlDelRangeStart w:id="235" w:author="Tootooni, Mohammad Samie" w:date="2024-09-04T16:21:00Z"/>
        </w:sdtContent>
      </w:sdt>
      <w:customXmlDelRangeEnd w:id="235"/>
      <w:del w:id="236" w:author="Tootooni, Mohammad Samie" w:date="2024-09-04T16:21:00Z" w16du:dateUtc="2024-09-04T21:21:00Z">
        <w:r w:rsidDel="00353D17">
          <w:rPr>
            <w:rFonts w:ascii="Times New Roman" w:eastAsia="Times New Roman" w:hAnsi="Times New Roman" w:cs="Times New Roman"/>
            <w:sz w:val="20"/>
            <w:szCs w:val="20"/>
          </w:rPr>
          <w:delText xml:space="preserve"> ICU admission rate</w:delText>
        </w:r>
      </w:del>
      <w:r>
        <w:rPr>
          <w:rFonts w:ascii="Times New Roman" w:eastAsia="Times New Roman" w:hAnsi="Times New Roman" w:cs="Times New Roman"/>
          <w:sz w:val="20"/>
          <w:szCs w:val="20"/>
        </w:rPr>
        <w:t>s</w:t>
      </w:r>
      <w:commentRangeEnd w:id="223"/>
      <w:ins w:id="237" w:author="Tootooni, Mohammad Samie" w:date="2024-09-04T16:21:00Z" w16du:dateUtc="2024-09-04T21:21:00Z">
        <w:r w:rsidR="00353D17">
          <w:rPr>
            <w:rFonts w:ascii="Times New Roman" w:eastAsia="Times New Roman" w:hAnsi="Times New Roman" w:cs="Times New Roman"/>
            <w:sz w:val="20"/>
            <w:szCs w:val="20"/>
          </w:rPr>
          <w:t>tudy</w:t>
        </w:r>
      </w:ins>
      <w:r>
        <w:commentReference w:id="223"/>
      </w:r>
      <w:commentRangeEnd w:id="227"/>
      <w:r>
        <w:commentReference w:id="227"/>
      </w:r>
      <w:r>
        <w:rPr>
          <w:rFonts w:ascii="Times New Roman" w:eastAsia="Times New Roman" w:hAnsi="Times New Roman" w:cs="Times New Roman"/>
          <w:sz w:val="20"/>
          <w:szCs w:val="20"/>
        </w:rPr>
        <w:t xml:space="preserve">. </w:t>
      </w:r>
      <w:ins w:id="238" w:author="Tootooni, Mohammad Samie" w:date="2024-09-04T16:20:00Z" w16du:dateUtc="2024-09-04T21:20:00Z">
        <w:r w:rsidR="00851FD2" w:rsidRPr="00851FD2">
          <w:rPr>
            <w:rFonts w:ascii="Times New Roman" w:eastAsia="Times New Roman" w:hAnsi="Times New Roman" w:cs="Times New Roman"/>
            <w:sz w:val="20"/>
            <w:szCs w:val="20"/>
          </w:rPr>
          <w:t xml:space="preserve">The initial dataset included ICU admissions from 585 zip codes between 2020 and 2023. To narrow the scope and enhance the relevance of the analysis, we selected the top 25% of zip codes with the highest number of ICU admissions at </w:t>
        </w:r>
      </w:ins>
      <w:ins w:id="239" w:author="Tootooni, Mohammad Samie" w:date="2024-09-04T17:04:00Z" w16du:dateUtc="2024-09-04T22:04:00Z">
        <w:r w:rsidR="00856627">
          <w:rPr>
            <w:rFonts w:ascii="Times New Roman" w:eastAsia="Times New Roman" w:hAnsi="Times New Roman" w:cs="Times New Roman"/>
            <w:sz w:val="20"/>
            <w:szCs w:val="20"/>
          </w:rPr>
          <w:t>LUMC</w:t>
        </w:r>
      </w:ins>
      <w:ins w:id="240" w:author="Tootooni, Mohammad Samie" w:date="2024-09-04T16:20:00Z" w16du:dateUtc="2024-09-04T21:20:00Z">
        <w:r w:rsidR="00851FD2" w:rsidRPr="00851FD2">
          <w:rPr>
            <w:rFonts w:ascii="Times New Roman" w:eastAsia="Times New Roman" w:hAnsi="Times New Roman" w:cs="Times New Roman"/>
            <w:sz w:val="20"/>
            <w:szCs w:val="20"/>
          </w:rPr>
          <w:t xml:space="preserve">, yielding a subset of 147 zip codes. </w:t>
        </w:r>
      </w:ins>
      <w:ins w:id="241" w:author="Tootooni, Mohammad Samie" w:date="2024-09-04T16:39:00Z">
        <w:r w:rsidR="000C3C0F" w:rsidRPr="000C3C0F">
          <w:rPr>
            <w:rFonts w:ascii="Times New Roman" w:eastAsia="Times New Roman" w:hAnsi="Times New Roman" w:cs="Times New Roman"/>
            <w:sz w:val="20"/>
            <w:szCs w:val="20"/>
          </w:rPr>
          <w:t>This subset</w:t>
        </w:r>
      </w:ins>
      <w:ins w:id="242" w:author="Tootooni, Mohammad Samie" w:date="2024-09-04T16:39:00Z" w16du:dateUtc="2024-09-04T21:39:00Z">
        <w:r w:rsidR="000C3C0F">
          <w:rPr>
            <w:rFonts w:ascii="Times New Roman" w:eastAsia="Times New Roman" w:hAnsi="Times New Roman" w:cs="Times New Roman"/>
            <w:sz w:val="20"/>
            <w:szCs w:val="20"/>
          </w:rPr>
          <w:t>, shown in Figure 2,</w:t>
        </w:r>
      </w:ins>
      <w:ins w:id="243" w:author="Tootooni, Mohammad Samie" w:date="2024-09-04T16:39:00Z">
        <w:r w:rsidR="000C3C0F" w:rsidRPr="000C3C0F">
          <w:rPr>
            <w:rFonts w:ascii="Times New Roman" w:eastAsia="Times New Roman" w:hAnsi="Times New Roman" w:cs="Times New Roman"/>
            <w:sz w:val="20"/>
            <w:szCs w:val="20"/>
          </w:rPr>
          <w:t xml:space="preserve"> was chosen because these areas are predominantly served by LUMC</w:t>
        </w:r>
      </w:ins>
      <w:ins w:id="244" w:author="Tootooni, Mohammad Samie" w:date="2024-09-04T17:00:00Z" w16du:dateUtc="2024-09-04T22:00:00Z">
        <w:r w:rsidR="00634C94">
          <w:rPr>
            <w:rFonts w:ascii="Times New Roman" w:eastAsia="Times New Roman" w:hAnsi="Times New Roman" w:cs="Times New Roman"/>
            <w:sz w:val="20"/>
            <w:szCs w:val="20"/>
          </w:rPr>
          <w:t xml:space="preserve"> </w:t>
        </w:r>
        <w:r w:rsidR="006107C7">
          <w:rPr>
            <w:rFonts w:ascii="Times New Roman" w:eastAsia="Times New Roman" w:hAnsi="Times New Roman" w:cs="Times New Roman"/>
            <w:sz w:val="20"/>
            <w:szCs w:val="20"/>
          </w:rPr>
          <w:t xml:space="preserve">which enables </w:t>
        </w:r>
      </w:ins>
      <w:ins w:id="245" w:author="Tootooni, Mohammad Samie" w:date="2024-09-04T16:39:00Z">
        <w:r w:rsidR="000C3C0F" w:rsidRPr="000C3C0F">
          <w:rPr>
            <w:rFonts w:ascii="Times New Roman" w:eastAsia="Times New Roman" w:hAnsi="Times New Roman" w:cs="Times New Roman"/>
            <w:sz w:val="20"/>
            <w:szCs w:val="20"/>
          </w:rPr>
          <w:t xml:space="preserve">a </w:t>
        </w:r>
      </w:ins>
      <w:ins w:id="246" w:author="Tootooni, Mohammad Samie" w:date="2024-09-04T17:00:00Z" w16du:dateUtc="2024-09-04T22:00:00Z">
        <w:r w:rsidR="006107C7">
          <w:rPr>
            <w:rFonts w:ascii="Times New Roman" w:eastAsia="Times New Roman" w:hAnsi="Times New Roman" w:cs="Times New Roman"/>
            <w:sz w:val="20"/>
            <w:szCs w:val="20"/>
          </w:rPr>
          <w:t xml:space="preserve">more reliable </w:t>
        </w:r>
      </w:ins>
      <w:ins w:id="247" w:author="Tootooni, Mohammad Samie" w:date="2024-09-04T16:39:00Z">
        <w:r w:rsidR="000C3C0F" w:rsidRPr="000C3C0F">
          <w:rPr>
            <w:rFonts w:ascii="Times New Roman" w:eastAsia="Times New Roman" w:hAnsi="Times New Roman" w:cs="Times New Roman"/>
            <w:sz w:val="20"/>
            <w:szCs w:val="20"/>
          </w:rPr>
          <w:t>assessment of the SHIELD program's impact on ICU admissions.</w:t>
        </w:r>
      </w:ins>
      <w:ins w:id="248" w:author="Tootooni, Mohammad Samie" w:date="2024-09-04T16:20:00Z" w16du:dateUtc="2024-09-04T21:20:00Z">
        <w:r w:rsidR="00851FD2">
          <w:rPr>
            <w:rFonts w:ascii="Times New Roman" w:eastAsia="Times New Roman" w:hAnsi="Times New Roman" w:cs="Times New Roman"/>
            <w:sz w:val="20"/>
            <w:szCs w:val="20"/>
          </w:rPr>
          <w:t xml:space="preserve"> </w:t>
        </w:r>
      </w:ins>
      <w:ins w:id="249" w:author="Tootooni, Mohammad Samie" w:date="2024-09-04T17:02:00Z" w16du:dateUtc="2024-09-04T22:02:00Z">
        <w:r w:rsidR="000A42E4">
          <w:rPr>
            <w:rFonts w:ascii="Times New Roman" w:eastAsia="Times New Roman" w:hAnsi="Times New Roman" w:cs="Times New Roman"/>
            <w:sz w:val="20"/>
            <w:szCs w:val="20"/>
          </w:rPr>
          <w:t xml:space="preserve">Furthermore, we </w:t>
        </w:r>
      </w:ins>
      <w:ins w:id="250" w:author="Tootooni, Mohammad Samie" w:date="2024-09-04T17:02:00Z">
        <w:r w:rsidR="008C3C4A" w:rsidRPr="008C3C4A">
          <w:rPr>
            <w:rFonts w:ascii="Times New Roman" w:eastAsia="Times New Roman" w:hAnsi="Times New Roman" w:cs="Times New Roman"/>
            <w:sz w:val="20"/>
            <w:szCs w:val="20"/>
          </w:rPr>
          <w:t xml:space="preserve">filtered the dataset to include only COVID-19 patients, identified using standardized ICD-10 codes for COVID-19 (Table 1). This step excluded non-COVID patients, resulting in a final dataset consisting solely of COVID-19 cases from the 147 selected zip codes, covering the same 2020-2023 period. </w:t>
        </w:r>
      </w:ins>
      <w:del w:id="251" w:author="Tootooni, Mohammad Samie" w:date="2024-09-04T16:20:00Z" w16du:dateUtc="2024-09-04T21:20:00Z">
        <w:r w:rsidDel="00851FD2">
          <w:rPr>
            <w:rFonts w:ascii="Times New Roman" w:eastAsia="Times New Roman" w:hAnsi="Times New Roman" w:cs="Times New Roman"/>
            <w:sz w:val="20"/>
            <w:szCs w:val="20"/>
          </w:rPr>
          <w:delText>The process began with an initial dataset comprising ICU admissions from 585 zip codes</w:delText>
        </w:r>
      </w:del>
      <w:customXmlDelRangeStart w:id="252" w:author="Tootooni, Mohammad Samie" w:date="2024-09-04T16:20:00Z"/>
      <w:sdt>
        <w:sdtPr>
          <w:tag w:val="goog_rdk_91"/>
          <w:id w:val="-489477445"/>
        </w:sdtPr>
        <w:sdtContent>
          <w:customXmlDelRangeEnd w:id="252"/>
          <w:del w:id="253" w:author="Tootooni, Mohammad Samie" w:date="2024-09-04T16:20:00Z" w16du:dateUtc="2024-09-04T21:20:00Z">
            <w:r w:rsidDel="00851FD2">
              <w:rPr>
                <w:rFonts w:ascii="Times New Roman" w:eastAsia="Times New Roman" w:hAnsi="Times New Roman" w:cs="Times New Roman"/>
                <w:sz w:val="20"/>
                <w:szCs w:val="20"/>
              </w:rPr>
              <w:delText>,</w:delText>
            </w:r>
          </w:del>
          <w:customXmlDelRangeStart w:id="254" w:author="Tootooni, Mohammad Samie" w:date="2024-09-04T16:20:00Z"/>
        </w:sdtContent>
      </w:sdt>
      <w:customXmlDelRangeEnd w:id="254"/>
      <w:del w:id="255" w:author="Tootooni, Mohammad Samie" w:date="2024-09-04T16:20:00Z" w16du:dateUtc="2024-09-04T21:20:00Z">
        <w:r w:rsidDel="00851FD2">
          <w:rPr>
            <w:rFonts w:ascii="Times New Roman" w:eastAsia="Times New Roman" w:hAnsi="Times New Roman" w:cs="Times New Roman"/>
            <w:sz w:val="20"/>
            <w:szCs w:val="20"/>
          </w:rPr>
          <w:delText xml:space="preserve"> collected between 2020 and 2023. From this dataset,</w:delText>
        </w:r>
      </w:del>
      <w:customXmlDelRangeStart w:id="256" w:author="Tootooni, Mohammad Samie" w:date="2024-09-04T16:20:00Z"/>
      <w:sdt>
        <w:sdtPr>
          <w:tag w:val="goog_rdk_92"/>
          <w:id w:val="-1540881100"/>
        </w:sdtPr>
        <w:sdtContent>
          <w:customXmlDelRangeEnd w:id="256"/>
          <w:commentRangeStart w:id="257"/>
          <w:customXmlDelRangeStart w:id="258" w:author="Tootooni, Mohammad Samie" w:date="2024-09-04T16:20:00Z"/>
        </w:sdtContent>
      </w:sdt>
      <w:customXmlDelRangeEnd w:id="258"/>
      <w:customXmlDelRangeStart w:id="259" w:author="Tootooni, Mohammad Samie" w:date="2024-09-04T16:20:00Z"/>
      <w:sdt>
        <w:sdtPr>
          <w:tag w:val="goog_rdk_93"/>
          <w:id w:val="-442225443"/>
        </w:sdtPr>
        <w:sdtContent>
          <w:customXmlDelRangeEnd w:id="259"/>
          <w:commentRangeStart w:id="260"/>
          <w:customXmlDelRangeStart w:id="261" w:author="Tootooni, Mohammad Samie" w:date="2024-09-04T16:20:00Z"/>
        </w:sdtContent>
      </w:sdt>
      <w:customXmlDelRangeEnd w:id="261"/>
      <w:del w:id="262" w:author="Tootooni, Mohammad Samie" w:date="2024-09-04T16:20:00Z" w16du:dateUtc="2024-09-04T21:20:00Z">
        <w:r w:rsidDel="00851FD2">
          <w:rPr>
            <w:rFonts w:ascii="Times New Roman" w:eastAsia="Times New Roman" w:hAnsi="Times New Roman" w:cs="Times New Roman"/>
            <w:sz w:val="20"/>
            <w:szCs w:val="20"/>
          </w:rPr>
          <w:delText xml:space="preserve"> the top 25% of zip codes with the highest frequency of patients </w:delText>
        </w:r>
        <w:commentRangeEnd w:id="257"/>
        <w:r w:rsidDel="00851FD2">
          <w:commentReference w:id="257"/>
        </w:r>
        <w:commentRangeEnd w:id="260"/>
        <w:r w:rsidDel="00851FD2">
          <w:commentReference w:id="260"/>
        </w:r>
        <w:r w:rsidDel="00851FD2">
          <w:rPr>
            <w:rFonts w:ascii="Times New Roman" w:eastAsia="Times New Roman" w:hAnsi="Times New Roman" w:cs="Times New Roman"/>
            <w:sz w:val="20"/>
            <w:szCs w:val="20"/>
          </w:rPr>
          <w:delText>served by Loyola Hospital were selected, reducing the dataset to 147 zip codes and concentrating on the areas most impacted by ICU admissions at Loyola</w:delText>
        </w:r>
        <w:r w:rsidR="0046547F" w:rsidDel="00851FD2">
          <w:rPr>
            <w:rFonts w:ascii="Times New Roman" w:eastAsia="Times New Roman" w:hAnsi="Times New Roman" w:cs="Times New Roman"/>
            <w:sz w:val="20"/>
            <w:szCs w:val="20"/>
          </w:rPr>
          <w:delText xml:space="preserve"> (Figure 2)</w:delText>
        </w:r>
        <w:r w:rsidDel="00851FD2">
          <w:rPr>
            <w:rFonts w:ascii="Times New Roman" w:eastAsia="Times New Roman" w:hAnsi="Times New Roman" w:cs="Times New Roman"/>
            <w:sz w:val="20"/>
            <w:szCs w:val="20"/>
          </w:rPr>
          <w:delText>.</w:delText>
        </w:r>
        <w:r w:rsidR="00A903B7" w:rsidDel="00851FD2">
          <w:rPr>
            <w:rFonts w:ascii="Times New Roman" w:eastAsia="Times New Roman" w:hAnsi="Times New Roman" w:cs="Times New Roman"/>
            <w:sz w:val="20"/>
            <w:szCs w:val="20"/>
          </w:rPr>
          <w:delText xml:space="preserve"> </w:delText>
        </w:r>
      </w:del>
      <w:del w:id="263" w:author="Tootooni, Mohammad Samie" w:date="2024-09-04T17:03:00Z" w16du:dateUtc="2024-09-04T22:03:00Z">
        <w:r w:rsidR="005766A5" w:rsidRPr="005766A5" w:rsidDel="009F5D42">
          <w:rPr>
            <w:rFonts w:ascii="Times New Roman" w:eastAsia="Times New Roman" w:hAnsi="Times New Roman" w:cs="Times New Roman"/>
            <w:sz w:val="20"/>
            <w:szCs w:val="20"/>
          </w:rPr>
          <w:delText>This strategic selection allowed us to concentrate on the areas most significantly impacted by ICU admissions at Loyola, thereby enhancing the robustness and reliability of our analysis of COVID-19 ICU admission rates.</w:delText>
        </w:r>
        <w:r w:rsidR="005766A5" w:rsidDel="009F5D42">
          <w:rPr>
            <w:rFonts w:ascii="Times New Roman" w:eastAsia="Times New Roman" w:hAnsi="Times New Roman" w:cs="Times New Roman"/>
            <w:sz w:val="20"/>
            <w:szCs w:val="20"/>
          </w:rPr>
          <w:delText xml:space="preserve"> </w:delText>
        </w:r>
        <w:r w:rsidR="00374756" w:rsidRPr="00374756" w:rsidDel="009F5D42">
          <w:rPr>
            <w:rFonts w:ascii="Times New Roman" w:eastAsia="Times New Roman" w:hAnsi="Times New Roman" w:cs="Times New Roman"/>
            <w:sz w:val="20"/>
            <w:szCs w:val="20"/>
          </w:rPr>
          <w:delText xml:space="preserve">We chose these zip codes for </w:delText>
        </w:r>
        <w:r w:rsidR="00B203A9" w:rsidDel="009F5D42">
          <w:rPr>
            <w:rFonts w:ascii="Times New Roman" w:eastAsia="Times New Roman" w:hAnsi="Times New Roman" w:cs="Times New Roman"/>
            <w:sz w:val="20"/>
            <w:szCs w:val="20"/>
          </w:rPr>
          <w:delText>two</w:delText>
        </w:r>
        <w:r w:rsidR="00374756" w:rsidRPr="00374756" w:rsidDel="009F5D42">
          <w:rPr>
            <w:rFonts w:ascii="Times New Roman" w:eastAsia="Times New Roman" w:hAnsi="Times New Roman" w:cs="Times New Roman"/>
            <w:sz w:val="20"/>
            <w:szCs w:val="20"/>
          </w:rPr>
          <w:delText xml:space="preserve"> </w:delText>
        </w:r>
        <w:r w:rsidR="00B203A9" w:rsidDel="009F5D42">
          <w:rPr>
            <w:rFonts w:ascii="Times New Roman" w:eastAsia="Times New Roman" w:hAnsi="Times New Roman" w:cs="Times New Roman"/>
            <w:sz w:val="20"/>
            <w:szCs w:val="20"/>
          </w:rPr>
          <w:delText>main</w:delText>
        </w:r>
        <w:r w:rsidR="00374756" w:rsidRPr="00374756" w:rsidDel="009F5D42">
          <w:rPr>
            <w:rFonts w:ascii="Times New Roman" w:eastAsia="Times New Roman" w:hAnsi="Times New Roman" w:cs="Times New Roman"/>
            <w:sz w:val="20"/>
            <w:szCs w:val="20"/>
          </w:rPr>
          <w:delText xml:space="preserve"> reasons</w:delText>
        </w:r>
        <w:r w:rsidR="0020188D" w:rsidDel="009F5D42">
          <w:rPr>
            <w:rFonts w:ascii="Times New Roman" w:eastAsia="Times New Roman" w:hAnsi="Times New Roman" w:cs="Times New Roman"/>
            <w:sz w:val="20"/>
            <w:szCs w:val="20"/>
          </w:rPr>
          <w:delText xml:space="preserve">. </w:delText>
        </w:r>
        <w:r w:rsidR="0020188D" w:rsidRPr="0020188D" w:rsidDel="009F5D42">
          <w:rPr>
            <w:rFonts w:ascii="Times New Roman" w:eastAsia="Times New Roman" w:hAnsi="Times New Roman" w:cs="Times New Roman"/>
            <w:sz w:val="20"/>
            <w:szCs w:val="20"/>
          </w:rPr>
          <w:delText>First, these zip codes represent the areas most impacted by ICU admissions at Loyola, which provides a more robust and reliable dataset for analyzing COVID-19 ICU admission rates.</w:delText>
        </w:r>
        <w:r w:rsidR="0020188D" w:rsidDel="009F5D42">
          <w:rPr>
            <w:rFonts w:ascii="Times New Roman" w:eastAsia="Times New Roman" w:hAnsi="Times New Roman" w:cs="Times New Roman"/>
            <w:sz w:val="20"/>
            <w:szCs w:val="20"/>
          </w:rPr>
          <w:delText xml:space="preserve"> </w:delText>
        </w:r>
        <w:r w:rsidR="00FE4A14" w:rsidDel="009F5D42">
          <w:rPr>
            <w:rFonts w:ascii="Times New Roman" w:eastAsia="Times New Roman" w:hAnsi="Times New Roman" w:cs="Times New Roman"/>
            <w:sz w:val="20"/>
            <w:szCs w:val="20"/>
          </w:rPr>
          <w:delText>Second</w:delText>
        </w:r>
        <w:r w:rsidR="00513117" w:rsidRPr="00513117" w:rsidDel="009F5D42">
          <w:rPr>
            <w:rFonts w:ascii="Times New Roman" w:eastAsia="Times New Roman" w:hAnsi="Times New Roman" w:cs="Times New Roman"/>
            <w:sz w:val="20"/>
            <w:szCs w:val="20"/>
          </w:rPr>
          <w:delText>, selecting the top 25% helps to reduce noise in the dataset by excluding zip codes with lower patient volumes, where the data might be less representative of broader trends.</w:delText>
        </w:r>
        <w:r w:rsidR="008D0DF3" w:rsidDel="009F5D42">
          <w:rPr>
            <w:rFonts w:ascii="Times New Roman" w:eastAsia="Times New Roman" w:hAnsi="Times New Roman" w:cs="Times New Roman"/>
            <w:sz w:val="20"/>
            <w:szCs w:val="20"/>
          </w:rPr>
          <w:delText xml:space="preserve"> </w:delText>
        </w:r>
        <w:r w:rsidDel="009F5D42">
          <w:rPr>
            <w:rFonts w:ascii="Times New Roman" w:eastAsia="Times New Roman" w:hAnsi="Times New Roman" w:cs="Times New Roman"/>
            <w:sz w:val="20"/>
            <w:szCs w:val="20"/>
          </w:rPr>
          <w:delText xml:space="preserve">The next step involved filtering the dataset to include only COVID-19 patients, excluding non-COVID-19 patients based on COVID-19 ICD-10 codes (Table 1), </w:delText>
        </w:r>
      </w:del>
      <w:customXmlDelRangeStart w:id="264" w:author="Tootooni, Mohammad Samie" w:date="2024-09-04T17:03:00Z"/>
      <w:sdt>
        <w:sdtPr>
          <w:tag w:val="goog_rdk_94"/>
          <w:id w:val="1610390832"/>
        </w:sdtPr>
        <w:sdtContent>
          <w:customXmlDelRangeEnd w:id="264"/>
          <w:del w:id="265" w:author="Tootooni, Mohammad Samie" w:date="2024-09-04T17:03:00Z" w16du:dateUtc="2024-09-04T22:03:00Z">
            <w:r w:rsidDel="009F5D42">
              <w:rPr>
                <w:rFonts w:ascii="Times New Roman" w:eastAsia="Times New Roman" w:hAnsi="Times New Roman" w:cs="Times New Roman"/>
                <w:sz w:val="20"/>
                <w:szCs w:val="20"/>
              </w:rPr>
              <w:delText xml:space="preserve">which are </w:delText>
            </w:r>
          </w:del>
          <w:customXmlDelRangeStart w:id="266" w:author="Tootooni, Mohammad Samie" w:date="2024-09-04T17:03:00Z"/>
        </w:sdtContent>
      </w:sdt>
      <w:customXmlDelRangeEnd w:id="266"/>
      <w:del w:id="267" w:author="Tootooni, Mohammad Samie" w:date="2024-09-04T17:03:00Z" w16du:dateUtc="2024-09-04T22:03:00Z">
        <w:r w:rsidDel="009F5D42">
          <w:rPr>
            <w:rFonts w:ascii="Times New Roman" w:eastAsia="Times New Roman" w:hAnsi="Times New Roman" w:cs="Times New Roman"/>
            <w:sz w:val="20"/>
            <w:szCs w:val="20"/>
          </w:rPr>
          <w:delText xml:space="preserve">standardized codes used to identify and classify COVID-19 cases. The final dataset included only COVID-19 patients from the 147 selected zip codes, spanning the same 2020-2023 timeframe. </w:delText>
        </w:r>
      </w:del>
      <w:r>
        <w:rPr>
          <w:rFonts w:ascii="Times New Roman" w:eastAsia="Times New Roman" w:hAnsi="Times New Roman" w:cs="Times New Roman"/>
          <w:sz w:val="20"/>
          <w:szCs w:val="20"/>
        </w:rPr>
        <w:t>This refined dataset was then used for further analysis in the study.</w:t>
      </w:r>
    </w:p>
    <w:p w14:paraId="0000001D" w14:textId="77777777" w:rsidR="00743DF7" w:rsidRDefault="00000000">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5BF4312" wp14:editId="14B29C17">
            <wp:extent cx="3951798" cy="2838616"/>
            <wp:effectExtent l="0" t="0" r="0" b="0"/>
            <wp:docPr id="1518428527" name="image5.jpg" descr="A flowchart of datase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flowchart of datasets&#10;&#10;Description automatically generated"/>
                    <pic:cNvPicPr preferRelativeResize="0"/>
                  </pic:nvPicPr>
                  <pic:blipFill>
                    <a:blip r:embed="rId11"/>
                    <a:srcRect/>
                    <a:stretch>
                      <a:fillRect/>
                    </a:stretch>
                  </pic:blipFill>
                  <pic:spPr>
                    <a:xfrm>
                      <a:off x="0" y="0"/>
                      <a:ext cx="3953536" cy="2839864"/>
                    </a:xfrm>
                    <a:prstGeom prst="rect">
                      <a:avLst/>
                    </a:prstGeom>
                    <a:ln/>
                  </pic:spPr>
                </pic:pic>
              </a:graphicData>
            </a:graphic>
          </wp:inline>
        </w:drawing>
      </w:r>
    </w:p>
    <w:p w14:paraId="0000001E" w14:textId="77777777" w:rsidR="00743DF7" w:rsidRDefault="00000000">
      <w:pPr>
        <w:spacing w:after="2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lastRenderedPageBreak/>
        <w:t>Figure 1</w:t>
      </w:r>
      <w:r>
        <w:rPr>
          <w:rFonts w:ascii="Times New Roman" w:eastAsia="Times New Roman" w:hAnsi="Times New Roman" w:cs="Times New Roman"/>
          <w:sz w:val="18"/>
          <w:szCs w:val="18"/>
        </w:rPr>
        <w:t xml:space="preserve">: </w:t>
      </w:r>
      <w:commentRangeStart w:id="268"/>
      <w:r>
        <w:rPr>
          <w:rFonts w:ascii="Times New Roman" w:eastAsia="Times New Roman" w:hAnsi="Times New Roman" w:cs="Times New Roman"/>
          <w:sz w:val="18"/>
          <w:szCs w:val="18"/>
        </w:rPr>
        <w:t>Data Filtration Diagram</w:t>
      </w:r>
      <w:commentRangeEnd w:id="268"/>
      <w:r w:rsidR="005B2CB0">
        <w:rPr>
          <w:rStyle w:val="CommentReference"/>
        </w:rPr>
        <w:commentReference w:id="268"/>
      </w:r>
    </w:p>
    <w:p w14:paraId="0000001F" w14:textId="77777777" w:rsidR="00743DF7" w:rsidRDefault="00000000">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t>Table</w:t>
      </w:r>
      <w:sdt>
        <w:sdtPr>
          <w:tag w:val="goog_rdk_96"/>
          <w:id w:val="571930675"/>
        </w:sdtPr>
        <w:sdtContent>
          <w:ins w:id="269" w:author="Sina Ansari" w:date="2024-08-16T03:18:00Z">
            <w:r>
              <w:rPr>
                <w:rFonts w:ascii="Times New Roman" w:eastAsia="Times New Roman" w:hAnsi="Times New Roman" w:cs="Times New Roman"/>
                <w:b/>
                <w:sz w:val="18"/>
                <w:szCs w:val="18"/>
              </w:rPr>
              <w:t xml:space="preserve"> </w:t>
            </w:r>
          </w:ins>
        </w:sdtContent>
      </w:sdt>
      <w:sdt>
        <w:sdtPr>
          <w:tag w:val="goog_rdk_97"/>
          <w:id w:val="-2024391396"/>
        </w:sdtPr>
        <w:sdtContent>
          <w:del w:id="270" w:author="Sina Ansari" w:date="2024-08-16T03:18:00Z">
            <w:r>
              <w:rPr>
                <w:rFonts w:ascii="Times New Roman" w:eastAsia="Times New Roman" w:hAnsi="Times New Roman" w:cs="Times New Roman"/>
                <w:b/>
                <w:sz w:val="18"/>
                <w:szCs w:val="18"/>
              </w:rPr>
              <w:delText>1</w:delText>
            </w:r>
          </w:del>
        </w:sdtContent>
      </w:sdt>
      <w:r>
        <w:rPr>
          <w:rFonts w:ascii="Times New Roman" w:eastAsia="Times New Roman" w:hAnsi="Times New Roman" w:cs="Times New Roman"/>
          <w:b/>
          <w:sz w:val="18"/>
          <w:szCs w:val="18"/>
        </w:rPr>
        <w:t>:</w:t>
      </w:r>
      <w:r>
        <w:rPr>
          <w:rFonts w:ascii="Times New Roman" w:eastAsia="Times New Roman" w:hAnsi="Times New Roman" w:cs="Times New Roman"/>
          <w:sz w:val="18"/>
          <w:szCs w:val="18"/>
        </w:rPr>
        <w:t xml:space="preserve"> ICD-10 codes related to </w:t>
      </w:r>
      <w:sdt>
        <w:sdtPr>
          <w:tag w:val="goog_rdk_98"/>
          <w:id w:val="-1232846330"/>
        </w:sdtPr>
        <w:sdtContent>
          <w:del w:id="271" w:author="Sina Ansari" w:date="2024-08-16T03:18:00Z">
            <w:r>
              <w:rPr>
                <w:rFonts w:ascii="Times New Roman" w:eastAsia="Times New Roman" w:hAnsi="Times New Roman" w:cs="Times New Roman"/>
                <w:sz w:val="18"/>
                <w:szCs w:val="18"/>
              </w:rPr>
              <w:delText xml:space="preserve">the </w:delText>
            </w:r>
          </w:del>
        </w:sdtContent>
      </w:sdt>
      <w:r>
        <w:rPr>
          <w:rFonts w:ascii="Times New Roman" w:eastAsia="Times New Roman" w:hAnsi="Times New Roman" w:cs="Times New Roman"/>
          <w:sz w:val="18"/>
          <w:szCs w:val="18"/>
        </w:rPr>
        <w:t>COVID-19</w:t>
      </w:r>
    </w:p>
    <w:tbl>
      <w:tblPr>
        <w:tblStyle w:val="a"/>
        <w:tblW w:w="0" w:type="auto"/>
        <w:jc w:val="center"/>
        <w:tblBorders>
          <w:top w:val="single" w:sz="4" w:space="0" w:color="000000"/>
          <w:bottom w:val="single" w:sz="4" w:space="0" w:color="000000"/>
        </w:tblBorders>
        <w:tblLayout w:type="fixed"/>
        <w:tblLook w:val="0400" w:firstRow="0" w:lastRow="0" w:firstColumn="0" w:lastColumn="0" w:noHBand="0" w:noVBand="1"/>
        <w:tblPrChange w:id="272" w:author="Tootooni, Mohammad Samie" w:date="2024-09-04T17:10:00Z" w16du:dateUtc="2024-09-04T22:10:00Z">
          <w:tblPr>
            <w:tblStyle w:val="a"/>
            <w:tblW w:w="7740" w:type="dxa"/>
            <w:jc w:val="center"/>
            <w:tblBorders>
              <w:top w:val="single" w:sz="4" w:space="0" w:color="000000"/>
              <w:bottom w:val="single" w:sz="4" w:space="0" w:color="000000"/>
            </w:tblBorders>
            <w:tblLayout w:type="fixed"/>
            <w:tblLook w:val="0400" w:firstRow="0" w:lastRow="0" w:firstColumn="0" w:lastColumn="0" w:noHBand="0" w:noVBand="1"/>
          </w:tblPr>
        </w:tblPrChange>
      </w:tblPr>
      <w:tblGrid>
        <w:gridCol w:w="3923"/>
        <w:gridCol w:w="5003"/>
        <w:tblGridChange w:id="273">
          <w:tblGrid>
            <w:gridCol w:w="2640"/>
            <w:gridCol w:w="1283"/>
            <w:gridCol w:w="3817"/>
            <w:gridCol w:w="1186"/>
          </w:tblGrid>
        </w:tblGridChange>
      </w:tblGrid>
      <w:tr w:rsidR="00743DF7" w14:paraId="0C7A8285" w14:textId="77777777" w:rsidTr="00D819D2">
        <w:trPr>
          <w:trHeight w:val="399"/>
          <w:jc w:val="center"/>
          <w:trPrChange w:id="274" w:author="Tootooni, Mohammad Samie" w:date="2024-09-04T17:10:00Z" w16du:dateUtc="2024-09-04T22:10:00Z">
            <w:trPr>
              <w:gridAfter w:val="0"/>
              <w:trHeight w:val="399"/>
              <w:jc w:val="center"/>
            </w:trPr>
          </w:trPrChange>
        </w:trPr>
        <w:tc>
          <w:tcPr>
            <w:tcW w:w="3923" w:type="dxa"/>
            <w:tcBorders>
              <w:bottom w:val="single" w:sz="4" w:space="0" w:color="000000"/>
            </w:tcBorders>
            <w:shd w:val="clear" w:color="auto" w:fill="auto"/>
            <w:tcMar>
              <w:top w:w="72" w:type="dxa"/>
              <w:left w:w="144" w:type="dxa"/>
              <w:bottom w:w="72" w:type="dxa"/>
              <w:right w:w="144" w:type="dxa"/>
            </w:tcMar>
            <w:tcPrChange w:id="275" w:author="Tootooni, Mohammad Samie" w:date="2024-09-04T17:10:00Z" w16du:dateUtc="2024-09-04T22:10:00Z">
              <w:tcPr>
                <w:tcW w:w="2640" w:type="dxa"/>
                <w:tcBorders>
                  <w:bottom w:val="single" w:sz="4" w:space="0" w:color="000000"/>
                </w:tcBorders>
                <w:shd w:val="clear" w:color="auto" w:fill="auto"/>
                <w:tcMar>
                  <w:top w:w="72" w:type="dxa"/>
                  <w:left w:w="144" w:type="dxa"/>
                  <w:bottom w:w="72" w:type="dxa"/>
                  <w:right w:w="144" w:type="dxa"/>
                </w:tcMar>
              </w:tcPr>
            </w:tcPrChange>
          </w:tcPr>
          <w:p w14:paraId="00000020" w14:textId="77777777" w:rsidR="00743DF7" w:rsidRPr="004A7DF1" w:rsidRDefault="00000000" w:rsidP="00D819D2">
            <w:pPr>
              <w:spacing w:after="0" w:line="276" w:lineRule="auto"/>
              <w:jc w:val="center"/>
              <w:rPr>
                <w:rFonts w:ascii="Times New Roman" w:eastAsia="Times New Roman" w:hAnsi="Times New Roman" w:cs="Times New Roman"/>
                <w:b/>
                <w:bCs/>
                <w:sz w:val="18"/>
                <w:szCs w:val="18"/>
                <w:rPrChange w:id="276" w:author="Tootooni, Mohammad Samie" w:date="2024-09-04T17:09:00Z" w16du:dateUtc="2024-09-04T22:09:00Z">
                  <w:rPr>
                    <w:rFonts w:ascii="Times New Roman" w:eastAsia="Times New Roman" w:hAnsi="Times New Roman" w:cs="Times New Roman"/>
                    <w:sz w:val="18"/>
                    <w:szCs w:val="18"/>
                  </w:rPr>
                </w:rPrChange>
              </w:rPr>
            </w:pPr>
            <w:sdt>
              <w:sdtPr>
                <w:rPr>
                  <w:b/>
                  <w:bCs/>
                </w:rPr>
                <w:tag w:val="goog_rdk_100"/>
                <w:id w:val="617185792"/>
              </w:sdtPr>
              <w:sdtContent>
                <w:ins w:id="277" w:author="Sina Ansari" w:date="2024-08-16T03:18:00Z">
                  <w:r w:rsidRPr="004A7DF1">
                    <w:rPr>
                      <w:rFonts w:ascii="Times New Roman" w:eastAsia="Times New Roman" w:hAnsi="Times New Roman" w:cs="Times New Roman"/>
                      <w:b/>
                      <w:bCs/>
                      <w:sz w:val="18"/>
                      <w:szCs w:val="18"/>
                      <w:rPrChange w:id="278" w:author="Tootooni, Mohammad Samie" w:date="2024-09-04T17:09:00Z" w16du:dateUtc="2024-09-04T22:09:00Z">
                        <w:rPr>
                          <w:rFonts w:ascii="Times New Roman" w:eastAsia="Times New Roman" w:hAnsi="Times New Roman" w:cs="Times New Roman"/>
                          <w:sz w:val="18"/>
                          <w:szCs w:val="18"/>
                        </w:rPr>
                      </w:rPrChange>
                    </w:rPr>
                    <w:t>COVID-19-related</w:t>
                  </w:r>
                </w:ins>
              </w:sdtContent>
            </w:sdt>
            <w:sdt>
              <w:sdtPr>
                <w:rPr>
                  <w:b/>
                  <w:bCs/>
                </w:rPr>
                <w:tag w:val="goog_rdk_101"/>
                <w:id w:val="-1458096732"/>
              </w:sdtPr>
              <w:sdtContent>
                <w:del w:id="279" w:author="Sina Ansari" w:date="2024-08-16T03:18:00Z">
                  <w:r w:rsidRPr="00210D31">
                    <w:rPr>
                      <w:rFonts w:ascii="Times New Roman" w:eastAsia="Times New Roman" w:hAnsi="Times New Roman" w:cs="Times New Roman"/>
                      <w:b/>
                      <w:bCs/>
                      <w:sz w:val="18"/>
                      <w:szCs w:val="18"/>
                    </w:rPr>
                    <w:delText>COVID related</w:delText>
                  </w:r>
                </w:del>
              </w:sdtContent>
            </w:sdt>
            <w:r w:rsidRPr="00210D31">
              <w:rPr>
                <w:rFonts w:ascii="Times New Roman" w:eastAsia="Times New Roman" w:hAnsi="Times New Roman" w:cs="Times New Roman"/>
                <w:b/>
                <w:bCs/>
                <w:sz w:val="18"/>
                <w:szCs w:val="18"/>
              </w:rPr>
              <w:t xml:space="preserve"> ICD-10 code</w:t>
            </w:r>
          </w:p>
        </w:tc>
        <w:tc>
          <w:tcPr>
            <w:tcW w:w="5003" w:type="dxa"/>
            <w:tcBorders>
              <w:bottom w:val="single" w:sz="4" w:space="0" w:color="000000"/>
            </w:tcBorders>
            <w:shd w:val="clear" w:color="auto" w:fill="auto"/>
            <w:tcMar>
              <w:top w:w="72" w:type="dxa"/>
              <w:left w:w="144" w:type="dxa"/>
              <w:bottom w:w="72" w:type="dxa"/>
              <w:right w:w="144" w:type="dxa"/>
            </w:tcMar>
            <w:tcPrChange w:id="280" w:author="Tootooni, Mohammad Samie" w:date="2024-09-04T17:10:00Z" w16du:dateUtc="2024-09-04T22:10:00Z">
              <w:tcPr>
                <w:tcW w:w="5100" w:type="dxa"/>
                <w:gridSpan w:val="2"/>
                <w:tcBorders>
                  <w:bottom w:val="single" w:sz="4" w:space="0" w:color="000000"/>
                </w:tcBorders>
                <w:shd w:val="clear" w:color="auto" w:fill="auto"/>
                <w:tcMar>
                  <w:top w:w="72" w:type="dxa"/>
                  <w:left w:w="144" w:type="dxa"/>
                  <w:bottom w:w="72" w:type="dxa"/>
                  <w:right w:w="144" w:type="dxa"/>
                </w:tcMar>
              </w:tcPr>
            </w:tcPrChange>
          </w:tcPr>
          <w:p w14:paraId="00000021"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t>Description</w:t>
            </w:r>
          </w:p>
        </w:tc>
      </w:tr>
      <w:tr w:rsidR="00743DF7" w14:paraId="52EDD6EC" w14:textId="77777777" w:rsidTr="00D819D2">
        <w:trPr>
          <w:trHeight w:val="154"/>
          <w:jc w:val="center"/>
          <w:trPrChange w:id="281" w:author="Tootooni, Mohammad Samie" w:date="2024-09-04T17:10:00Z" w16du:dateUtc="2024-09-04T22:10:00Z">
            <w:trPr>
              <w:gridAfter w:val="0"/>
              <w:trHeight w:val="154"/>
              <w:jc w:val="center"/>
            </w:trPr>
          </w:trPrChange>
        </w:trPr>
        <w:tc>
          <w:tcPr>
            <w:tcW w:w="3923" w:type="dxa"/>
            <w:tcBorders>
              <w:top w:val="single" w:sz="4" w:space="0" w:color="000000"/>
            </w:tcBorders>
            <w:shd w:val="clear" w:color="auto" w:fill="auto"/>
            <w:tcMar>
              <w:top w:w="72" w:type="dxa"/>
              <w:left w:w="144" w:type="dxa"/>
              <w:bottom w:w="72" w:type="dxa"/>
              <w:right w:w="144" w:type="dxa"/>
            </w:tcMar>
            <w:tcPrChange w:id="282" w:author="Tootooni, Mohammad Samie" w:date="2024-09-04T17:10:00Z" w16du:dateUtc="2024-09-04T22:10:00Z">
              <w:tcPr>
                <w:tcW w:w="2640" w:type="dxa"/>
                <w:tcBorders>
                  <w:top w:val="single" w:sz="4" w:space="0" w:color="000000"/>
                </w:tcBorders>
                <w:shd w:val="clear" w:color="auto" w:fill="auto"/>
                <w:tcMar>
                  <w:top w:w="72" w:type="dxa"/>
                  <w:left w:w="144" w:type="dxa"/>
                  <w:bottom w:w="72" w:type="dxa"/>
                  <w:right w:w="144" w:type="dxa"/>
                </w:tcMar>
              </w:tcPr>
            </w:tcPrChange>
          </w:tcPr>
          <w:p w14:paraId="00000022" w14:textId="19F255B5"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Z11.52</w:t>
            </w:r>
            <w:r>
              <w:rPr>
                <w:rFonts w:ascii="Times New Roman" w:eastAsia="Times New Roman" w:hAnsi="Times New Roman" w:cs="Times New Roman"/>
                <w:color w:val="000000"/>
                <w:sz w:val="18"/>
                <w:szCs w:val="18"/>
              </w:rPr>
              <w:t xml:space="preserve"> </w:t>
            </w:r>
            <w:sdt>
              <w:sdtPr>
                <w:rPr>
                  <w:rFonts w:ascii="Times New Roman" w:eastAsia="Times New Roman" w:hAnsi="Times New Roman" w:cs="Times New Roman"/>
                  <w:color w:val="000000"/>
                  <w:sz w:val="18"/>
                  <w:szCs w:val="18"/>
                </w:rPr>
                <w:tag w:val="MENDELEY_CITATION_v3_eyJjaXRhdGlvbklEIjoiTUVOREVMRVlfQ0lUQVRJT05fMzc4MGU2N2UtYTdlYi00OTZlLWJkNzYtNjc1Njk2YjY2MDNiIiwicHJvcGVydGllcyI6eyJub3RlSW5kZXgiOjB9LCJpc0VkaXRlZCI6ZmFsc2UsIm1hbnVhbE92ZXJyaWRlIjp7ImlzTWFudWFsbHlPdmVycmlkZGVuIjpmYWxzZSwiY2l0ZXByb2NUZXh0IjoiWzMwXSwgWzMxXSIsIm1hbnVhbE92ZXJyaWRlVGV4dCI6IiJ9LCJjaXRhdGlvbkl0ZW1zIjpbeyJpZCI6IjcxZmY1ZTIxLTQ1YzMtMzNmYS05ZGY0LTNjZWEyY2I0YzliNyIsIml0ZW1EYXRhIjp7InR5cGUiOiJ3ZWJwYWdlIiwiaWQiOiI3MWZmNWUyMS00NWMzLTMzZmEtOWRmNC0zY2VhMmNiNGM5YjciLCJ0aXRsZSI6Ik5ldyBDT1ZJRC0xOS1yZWxhdGVkIElDRC0xMC1DTSBjb2RlcyB0YWtlIGVmZmVjdCIsImF1dGhvciI6W3siZmFtaWx5IjoiQUFQIERpdmlzaW9uIG9mIEhlYWx0aCBDYXJlIEZpbmFuY2UiLCJnaXZlbiI6IiIsInBhcnNlLW5hbWVzIjpmYWxzZSwiZHJvcHBpbmctcGFydGljbGUiOiIiLCJub24tZHJvcHBpbmctcGFydGljbGUiOiIifV0sImNvbnRhaW5lci10aXRsZSI6Imh0dHBzOi8vcHVibGljYXRpb25zLmFhcC5vcmcvYWFwbmV3cy9uZXdzLzEyMjE1L05ldy1DT1ZJRC0xOS1yZWxhdGVkLUlDRC0xMC1DTS1jb2Rlcy10YWtlLWVmZmVjdD9hdXRvbG9naW5jaGVjaz1yZWRpcmVjdGVkIiwiaXNzdWVkIjp7ImRhdGUtcGFydHMiOltbMjAyMSwxLDEzXV19LCJjb250YWluZXItdGl0bGUtc2hvcnQiOiIifSwiaXNUZW1wb3JhcnkiOmZhbHNlfSx7ImlkIjoiZGE1ZmM0MzctYzA5Zi0zMzgwLTk4ODktNmRmYTQ5ODBiMTIzIiwiaXRlbURhdGEiOnsidHlwZSI6ImFydGljbGUtam91cm5hbCIsImlkIjoiZGE1ZmM0MzctYzA5Zi0zMzgwLTk4ODktNmRmYTQ5ODBiMTIzIiwidGl0bGUiOiJQb3NpdGl2ZSBwcmVkaWN0aXZlIHZhbHVlIG9mIENPVklELTE5IElDRC0xMCBkaWFnbm9zaXMgY29kZXMgYWNyb3NzIGNhbGVuZGFyIHRpbWUgYW5kIGNsaW5pY2FsIHNldHRpbmciLCJhdXRob3IiOlt7ImZhbWlseSI6Ikx5bmNoIiwiZ2l2ZW4iOiJLcmlzdGluZSBFIiwicGFyc2UtbmFtZXMiOmZhbHNlLCJkcm9wcGluZy1wYXJ0aWNsZSI6IiIsIm5vbi1kcm9wcGluZy1wYXJ0aWNsZSI6IiJ9LHsiZmFtaWx5IjoiVmllcm5lcyIsImdpdmVuIjoiQmVuamFtaW4iLCJwYXJzZS1uYW1lcyI6ZmFsc2UsImRyb3BwaW5nLXBhcnRpY2xlIjoiIiwibm9uLWRyb3BwaW5nLXBhcnRpY2xlIjoiIn0seyJmYW1pbHkiOiJHYXRzYnkiLCJnaXZlbiI6IkVsaXNlIiwicGFyc2UtbmFtZXMiOmZhbHNlLCJkcm9wcGluZy1wYXJ0aWNsZSI6IiIsIm5vbi1kcm9wcGluZy1wYXJ0aWNsZSI6IiJ9LHsiZmFtaWx5IjoiRHVWYWxsIiwiZ2l2ZW4iOiJTY290dCBMIiwicGFyc2UtbmFtZXMiOmZhbHNlLCJkcm9wcGluZy1wYXJ0aWNsZSI6IiIsIm5vbi1kcm9wcGluZy1wYXJ0aWNsZSI6IiJ9LHsiZmFtaWx5IjoiSm9uZXMiLCJnaXZlbiI6IkJhcmJhcmEgRSIsInBhcnNlLW5hbWVzIjpmYWxzZSwiZHJvcHBpbmctcGFydGljbGUiOiIiLCJub24tZHJvcHBpbmctcGFydGljbGUiOiIifSx7ImZhbWlseSI6IkJveCIsImdpdmVuIjoiVGFtw6FyYSBMIiwicGFyc2UtbmFtZXMiOmZhbHNlLCJkcm9wcGluZy1wYXJ0aWNsZSI6IiIsIm5vbi1kcm9wcGluZy1wYXJ0aWNsZSI6IiJ9LHsiZmFtaWx5IjoiS3JlaXNsZXIiLCJnaXZlbiI6IkNyYWlnIiwicGFyc2UtbmFtZXMiOmZhbHNlLCJkcm9wcGluZy1wYXJ0aWNsZSI6IiIsIm5vbi1kcm9wcGluZy1wYXJ0aWNsZSI6IiJ9LHsiZmFtaWx5IjoiSm9uZXMiLCJnaXZlbiI6Ik1ha290byIsInBhcnNlLW5hbWVzIjpmYWxzZSwiZHJvcHBpbmctcGFydGljbGUiOiIiLCJub24tZHJvcHBpbmctcGFydGljbGUiOiIifV0sImNvbnRhaW5lci10aXRsZSI6IkNsaW5pY2FsIEVwaWRlbWlvbG9neSIsImNvbnRhaW5lci10aXRsZS1zaG9ydCI6IkNsaW4gRXBpZGVtaW9sIiwiSVNTTiI6IjExNzktMTM0OSIsImlzc3VlZCI6eyJkYXRlLXBhcnRzIjpbWzIwMjFdXX0sInBhZ2UiOiIxMDExLTEwMTgiLCJwdWJsaXNoZXIiOiJUYXlsb3IgJiBGcmFuY2lzIn0sImlzVGVtcG9yYXJ5IjpmYWxzZX1dfQ=="/>
                <w:id w:val="-339240754"/>
                <w:placeholder>
                  <w:docPart w:val="DefaultPlaceholder_-1854013440"/>
                </w:placeholder>
              </w:sdtPr>
              <w:sdtContent>
                <w:r w:rsidR="00D227EF">
                  <w:rPr>
                    <w:rFonts w:ascii="Times New Roman" w:eastAsia="Times New Roman" w:hAnsi="Times New Roman" w:cs="Times New Roman"/>
                    <w:color w:val="000000"/>
                    <w:sz w:val="18"/>
                    <w:szCs w:val="18"/>
                  </w:rPr>
                  <w:t>[30], [31]</w:t>
                </w:r>
              </w:sdtContent>
            </w:sdt>
            <w:r>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sz w:val="18"/>
                <w:szCs w:val="18"/>
              </w:rPr>
              <w:t xml:space="preserve">  </w:t>
            </w:r>
          </w:p>
        </w:tc>
        <w:tc>
          <w:tcPr>
            <w:tcW w:w="5003" w:type="dxa"/>
            <w:tcBorders>
              <w:top w:val="single" w:sz="4" w:space="0" w:color="000000"/>
            </w:tcBorders>
            <w:shd w:val="clear" w:color="auto" w:fill="auto"/>
            <w:tcMar>
              <w:top w:w="72" w:type="dxa"/>
              <w:left w:w="144" w:type="dxa"/>
              <w:bottom w:w="72" w:type="dxa"/>
              <w:right w:w="144" w:type="dxa"/>
            </w:tcMar>
            <w:tcPrChange w:id="283" w:author="Tootooni, Mohammad Samie" w:date="2024-09-04T17:10:00Z" w16du:dateUtc="2024-09-04T22:10:00Z">
              <w:tcPr>
                <w:tcW w:w="5100" w:type="dxa"/>
                <w:gridSpan w:val="2"/>
                <w:tcBorders>
                  <w:top w:val="single" w:sz="4" w:space="0" w:color="000000"/>
                </w:tcBorders>
                <w:shd w:val="clear" w:color="auto" w:fill="auto"/>
                <w:tcMar>
                  <w:top w:w="72" w:type="dxa"/>
                  <w:left w:w="144" w:type="dxa"/>
                  <w:bottom w:w="72" w:type="dxa"/>
                  <w:right w:w="144" w:type="dxa"/>
                </w:tcMar>
              </w:tcPr>
            </w:tcPrChange>
          </w:tcPr>
          <w:p w14:paraId="00000023"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Contact with and (suspected) exposure to COVID-19</w:t>
            </w:r>
          </w:p>
        </w:tc>
      </w:tr>
      <w:tr w:rsidR="00743DF7" w14:paraId="095AF4D4" w14:textId="77777777" w:rsidTr="00D819D2">
        <w:trPr>
          <w:trHeight w:val="257"/>
          <w:jc w:val="center"/>
          <w:trPrChange w:id="284" w:author="Tootooni, Mohammad Samie" w:date="2024-09-04T17:10:00Z" w16du:dateUtc="2024-09-04T22:10:00Z">
            <w:trPr>
              <w:gridAfter w:val="0"/>
              <w:trHeight w:val="257"/>
              <w:jc w:val="center"/>
            </w:trPr>
          </w:trPrChange>
        </w:trPr>
        <w:tc>
          <w:tcPr>
            <w:tcW w:w="3923" w:type="dxa"/>
            <w:shd w:val="clear" w:color="auto" w:fill="auto"/>
            <w:tcMar>
              <w:top w:w="72" w:type="dxa"/>
              <w:left w:w="144" w:type="dxa"/>
              <w:bottom w:w="72" w:type="dxa"/>
              <w:right w:w="144" w:type="dxa"/>
            </w:tcMar>
            <w:tcPrChange w:id="285" w:author="Tootooni, Mohammad Samie" w:date="2024-09-04T17:10:00Z" w16du:dateUtc="2024-09-04T22:10:00Z">
              <w:tcPr>
                <w:tcW w:w="2640" w:type="dxa"/>
                <w:shd w:val="clear" w:color="auto" w:fill="auto"/>
                <w:tcMar>
                  <w:top w:w="72" w:type="dxa"/>
                  <w:left w:w="144" w:type="dxa"/>
                  <w:bottom w:w="72" w:type="dxa"/>
                  <w:right w:w="144" w:type="dxa"/>
                </w:tcMar>
              </w:tcPr>
            </w:tcPrChange>
          </w:tcPr>
          <w:p w14:paraId="00000024" w14:textId="14BDEBF9"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M35.81 </w:t>
            </w:r>
            <w:sdt>
              <w:sdtPr>
                <w:rPr>
                  <w:rFonts w:ascii="Times New Roman" w:eastAsia="Times New Roman" w:hAnsi="Times New Roman" w:cs="Times New Roman"/>
                  <w:color w:val="000000"/>
                  <w:sz w:val="18"/>
                  <w:szCs w:val="18"/>
                </w:rPr>
                <w:tag w:val="MENDELEY_CITATION_v3_eyJjaXRhdGlvbklEIjoiTUVOREVMRVlfQ0lUQVRJT05fYmYyZDkzOGYtMjY2MS00ZjM4LWIwZTEtODZhZjU0NTc5YWU4IiwicHJvcGVydGllcyI6eyJub3RlSW5kZXgiOjB9LCJpc0VkaXRlZCI6ZmFsc2UsIm1hbnVhbE92ZXJyaWRlIjp7ImlzTWFudWFsbHlPdmVycmlkZGVuIjpmYWxzZSwiY2l0ZXByb2NUZXh0IjoiWzMwXSwgWzMyXSwgWzMz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Sx7ImlkIjoiNzFmZjVlMjEtNDVjMy0zM2ZhLTlkZjQtM2NlYTJjYjRjOWI3IiwiaXRlbURhdGEiOnsidHlwZSI6IndlYnBhZ2UiLCJpZCI6IjcxZmY1ZTIxLTQ1YzMtMzNmYS05ZGY0LTNjZWEyY2I0YzliNyIsInRpdGxlIjoiTmV3IENPVklELTE5LXJlbGF0ZWQgSUNELTEwLUNNIGNvZGVzIHRha2UgZWZmZWN0IiwiYXV0aG9yIjpbeyJmYW1pbHkiOiJBQVAgRGl2aXNpb24gb2YgSGVhbHRoIENhcmUgRmluYW5jZSIsImdpdmVuIjoiIiwicGFyc2UtbmFtZXMiOmZhbHNlLCJkcm9wcGluZy1wYXJ0aWNsZSI6IiIsIm5vbi1kcm9wcGluZy1wYXJ0aWNsZSI6IiJ9XSwiY29udGFpbmVyLXRpdGxlIjoiaHR0cHM6Ly9wdWJsaWNhdGlvbnMuYWFwLm9yZy9hYXBuZXdzL25ld3MvMTIyMTUvTmV3LUNPVklELTE5LXJlbGF0ZWQtSUNELTEwLUNNLWNvZGVzLXRha2UtZWZmZWN0P2F1dG9sb2dpbmNoZWNrPXJlZGlyZWN0ZWQiLCJpc3N1ZWQiOnsiZGF0ZS1wYXJ0cyI6W1syMDIxLDEsMTNdXX19LCJpc1RlbXBvcmFyeSI6ZmFsc2V9XX0="/>
                <w:id w:val="1487584141"/>
                <w:placeholder>
                  <w:docPart w:val="DefaultPlaceholder_-1854013440"/>
                </w:placeholder>
              </w:sdtPr>
              <w:sdtContent>
                <w:r w:rsidR="00D227EF">
                  <w:rPr>
                    <w:rFonts w:ascii="Times New Roman" w:eastAsia="Times New Roman" w:hAnsi="Times New Roman" w:cs="Times New Roman"/>
                    <w:color w:val="000000"/>
                    <w:sz w:val="18"/>
                    <w:szCs w:val="18"/>
                  </w:rPr>
                  <w:t>[30], [32], [33]</w:t>
                </w:r>
              </w:sdtContent>
            </w:sdt>
          </w:p>
        </w:tc>
        <w:tc>
          <w:tcPr>
            <w:tcW w:w="5003" w:type="dxa"/>
            <w:shd w:val="clear" w:color="auto" w:fill="auto"/>
            <w:tcMar>
              <w:top w:w="72" w:type="dxa"/>
              <w:left w:w="144" w:type="dxa"/>
              <w:bottom w:w="72" w:type="dxa"/>
              <w:right w:w="144" w:type="dxa"/>
            </w:tcMar>
            <w:tcPrChange w:id="286" w:author="Tootooni, Mohammad Samie" w:date="2024-09-04T17:10:00Z" w16du:dateUtc="2024-09-04T22:10:00Z">
              <w:tcPr>
                <w:tcW w:w="5100" w:type="dxa"/>
                <w:gridSpan w:val="2"/>
                <w:shd w:val="clear" w:color="auto" w:fill="auto"/>
                <w:tcMar>
                  <w:top w:w="72" w:type="dxa"/>
                  <w:left w:w="144" w:type="dxa"/>
                  <w:bottom w:w="72" w:type="dxa"/>
                  <w:right w:w="144" w:type="dxa"/>
                </w:tcMar>
              </w:tcPr>
            </w:tcPrChange>
          </w:tcPr>
          <w:p w14:paraId="00000025"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Multisystem Inflammatory Syndrome (MIS)</w:t>
            </w:r>
          </w:p>
        </w:tc>
      </w:tr>
      <w:tr w:rsidR="00743DF7" w14:paraId="016F1B5F" w14:textId="77777777" w:rsidTr="00D819D2">
        <w:trPr>
          <w:trHeight w:val="23"/>
          <w:jc w:val="center"/>
          <w:trPrChange w:id="287" w:author="Tootooni, Mohammad Samie" w:date="2024-09-04T17:10:00Z" w16du:dateUtc="2024-09-04T22:10:00Z">
            <w:trPr>
              <w:gridAfter w:val="0"/>
              <w:trHeight w:val="328"/>
              <w:jc w:val="center"/>
            </w:trPr>
          </w:trPrChange>
        </w:trPr>
        <w:tc>
          <w:tcPr>
            <w:tcW w:w="3923" w:type="dxa"/>
            <w:shd w:val="clear" w:color="auto" w:fill="auto"/>
            <w:tcMar>
              <w:top w:w="72" w:type="dxa"/>
              <w:left w:w="144" w:type="dxa"/>
              <w:bottom w:w="72" w:type="dxa"/>
              <w:right w:w="144" w:type="dxa"/>
            </w:tcMar>
            <w:tcPrChange w:id="288" w:author="Tootooni, Mohammad Samie" w:date="2024-09-04T17:10:00Z" w16du:dateUtc="2024-09-04T22:10:00Z">
              <w:tcPr>
                <w:tcW w:w="2640" w:type="dxa"/>
                <w:shd w:val="clear" w:color="auto" w:fill="auto"/>
                <w:tcMar>
                  <w:top w:w="72" w:type="dxa"/>
                  <w:left w:w="144" w:type="dxa"/>
                  <w:bottom w:w="72" w:type="dxa"/>
                  <w:right w:w="144" w:type="dxa"/>
                </w:tcMar>
              </w:tcPr>
            </w:tcPrChange>
          </w:tcPr>
          <w:p w14:paraId="00000026" w14:textId="5CED5A45" w:rsidR="00743DF7" w:rsidRDefault="00000000" w:rsidP="00D819D2">
            <w:pPr>
              <w:spacing w:after="0" w:line="276" w:lineRule="auto"/>
              <w:jc w:val="center"/>
              <w:rPr>
                <w:rFonts w:ascii="Times New Roman" w:eastAsia="Times New Roman" w:hAnsi="Times New Roman" w:cs="Times New Roman"/>
                <w:sz w:val="18"/>
                <w:szCs w:val="18"/>
                <w:vertAlign w:val="superscript"/>
              </w:rPr>
            </w:pPr>
            <w:r>
              <w:rPr>
                <w:rFonts w:ascii="Times New Roman" w:eastAsia="Times New Roman" w:hAnsi="Times New Roman" w:cs="Times New Roman"/>
                <w:sz w:val="18"/>
                <w:szCs w:val="18"/>
              </w:rPr>
              <w:t xml:space="preserve">J12.82 </w:t>
            </w:r>
            <w:sdt>
              <w:sdtPr>
                <w:rPr>
                  <w:rFonts w:ascii="Times New Roman" w:eastAsia="Times New Roman" w:hAnsi="Times New Roman" w:cs="Times New Roman"/>
                  <w:color w:val="000000"/>
                  <w:sz w:val="18"/>
                  <w:szCs w:val="18"/>
                </w:rPr>
                <w:tag w:val="MENDELEY_CITATION_v3_eyJjaXRhdGlvbklEIjoiTUVOREVMRVlfQ0lUQVRJT05fMmEyOGU5NzItYTk3Yy00MzkxLTk3NmYtNmZhM2ZlMTg3NWFiIiwicHJvcGVydGllcyI6eyJub3RlSW5kZXgiOjB9LCJpc0VkaXRlZCI6ZmFsc2UsIm1hbnVhbE92ZXJyaWRlIjp7ImlzTWFudWFsbHlPdmVycmlkZGVuIjpmYWxzZSwiY2l0ZXByb2NUZXh0IjoiWzMwXSwgWzMxXSIsIm1hbnVhbE92ZXJyaWRlVGV4dCI6IiJ9LCJjaXRhdGlvbkl0ZW1zIjpbeyJpZCI6IjcxZmY1ZTIxLTQ1YzMtMzNmYS05ZGY0LTNjZWEyY2I0YzliNyIsIml0ZW1EYXRhIjp7InR5cGUiOiJ3ZWJwYWdlIiwiaWQiOiI3MWZmNWUyMS00NWMzLTMzZmEtOWRmNC0zY2VhMmNiNGM5YjciLCJ0aXRsZSI6Ik5ldyBDT1ZJRC0xOS1yZWxhdGVkIElDRC0xMC1DTSBjb2RlcyB0YWtlIGVmZmVjdCIsImF1dGhvciI6W3siZmFtaWx5IjoiQUFQIERpdmlzaW9uIG9mIEhlYWx0aCBDYXJlIEZpbmFuY2UiLCJnaXZlbiI6IiIsInBhcnNlLW5hbWVzIjpmYWxzZSwiZHJvcHBpbmctcGFydGljbGUiOiIiLCJub24tZHJvcHBpbmctcGFydGljbGUiOiIifV0sImNvbnRhaW5lci10aXRsZSI6Imh0dHBzOi8vcHVibGljYXRpb25zLmFhcC5vcmcvYWFwbmV3cy9uZXdzLzEyMjE1L05ldy1DT1ZJRC0xOS1yZWxhdGVkLUlDRC0xMC1DTS1jb2Rlcy10YWtlLWVmZmVjdD9hdXRvbG9naW5jaGVjaz1yZWRpcmVjdGVkIiwiaXNzdWVkIjp7ImRhdGUtcGFydHMiOltbMjAyMSwxLDEzXV19LCJjb250YWluZXItdGl0bGUtc2hvcnQiOiIifSwiaXNUZW1wb3JhcnkiOmZhbHNlfSx7ImlkIjoiZGE1ZmM0MzctYzA5Zi0zMzgwLTk4ODktNmRmYTQ5ODBiMTIzIiwiaXRlbURhdGEiOnsidHlwZSI6ImFydGljbGUtam91cm5hbCIsImlkIjoiZGE1ZmM0MzctYzA5Zi0zMzgwLTk4ODktNmRmYTQ5ODBiMTIzIiwidGl0bGUiOiJQb3NpdGl2ZSBwcmVkaWN0aXZlIHZhbHVlIG9mIENPVklELTE5IElDRC0xMCBkaWFnbm9zaXMgY29kZXMgYWNyb3NzIGNhbGVuZGFyIHRpbWUgYW5kIGNsaW5pY2FsIHNldHRpbmciLCJhdXRob3IiOlt7ImZhbWlseSI6Ikx5bmNoIiwiZ2l2ZW4iOiJLcmlzdGluZSBFIiwicGFyc2UtbmFtZXMiOmZhbHNlLCJkcm9wcGluZy1wYXJ0aWNsZSI6IiIsIm5vbi1kcm9wcGluZy1wYXJ0aWNsZSI6IiJ9LHsiZmFtaWx5IjoiVmllcm5lcyIsImdpdmVuIjoiQmVuamFtaW4iLCJwYXJzZS1uYW1lcyI6ZmFsc2UsImRyb3BwaW5nLXBhcnRpY2xlIjoiIiwibm9uLWRyb3BwaW5nLXBhcnRpY2xlIjoiIn0seyJmYW1pbHkiOiJHYXRzYnkiLCJnaXZlbiI6IkVsaXNlIiwicGFyc2UtbmFtZXMiOmZhbHNlLCJkcm9wcGluZy1wYXJ0aWNsZSI6IiIsIm5vbi1kcm9wcGluZy1wYXJ0aWNsZSI6IiJ9LHsiZmFtaWx5IjoiRHVWYWxsIiwiZ2l2ZW4iOiJTY290dCBMIiwicGFyc2UtbmFtZXMiOmZhbHNlLCJkcm9wcGluZy1wYXJ0aWNsZSI6IiIsIm5vbi1kcm9wcGluZy1wYXJ0aWNsZSI6IiJ9LHsiZmFtaWx5IjoiSm9uZXMiLCJnaXZlbiI6IkJhcmJhcmEgRSIsInBhcnNlLW5hbWVzIjpmYWxzZSwiZHJvcHBpbmctcGFydGljbGUiOiIiLCJub24tZHJvcHBpbmctcGFydGljbGUiOiIifSx7ImZhbWlseSI6IkJveCIsImdpdmVuIjoiVGFtw6FyYSBMIiwicGFyc2UtbmFtZXMiOmZhbHNlLCJkcm9wcGluZy1wYXJ0aWNsZSI6IiIsIm5vbi1kcm9wcGluZy1wYXJ0aWNsZSI6IiJ9LHsiZmFtaWx5IjoiS3JlaXNsZXIiLCJnaXZlbiI6IkNyYWlnIiwicGFyc2UtbmFtZXMiOmZhbHNlLCJkcm9wcGluZy1wYXJ0aWNsZSI6IiIsIm5vbi1kcm9wcGluZy1wYXJ0aWNsZSI6IiJ9LHsiZmFtaWx5IjoiSm9uZXMiLCJnaXZlbiI6Ik1ha290byIsInBhcnNlLW5hbWVzIjpmYWxzZSwiZHJvcHBpbmctcGFydGljbGUiOiIiLCJub24tZHJvcHBpbmctcGFydGljbGUiOiIifV0sImNvbnRhaW5lci10aXRsZSI6IkNsaW5pY2FsIEVwaWRlbWlvbG9neSIsImNvbnRhaW5lci10aXRsZS1zaG9ydCI6IkNsaW4gRXBpZGVtaW9sIiwiSVNTTiI6IjExNzktMTM0OSIsImlzc3VlZCI6eyJkYXRlLXBhcnRzIjpbWzIwMjFdXX0sInBhZ2UiOiIxMDExLTEwMTgiLCJwdWJsaXNoZXIiOiJUYXlsb3IgJiBGcmFuY2lzIn0sImlzVGVtcG9yYXJ5IjpmYWxzZX1dfQ=="/>
                <w:id w:val="-660472593"/>
                <w:placeholder>
                  <w:docPart w:val="5E573BA8585E416E899EF2083EC50431"/>
                </w:placeholder>
              </w:sdtPr>
              <w:sdtContent>
                <w:r w:rsidR="00D227EF">
                  <w:rPr>
                    <w:rFonts w:ascii="Times New Roman" w:eastAsia="Times New Roman" w:hAnsi="Times New Roman" w:cs="Times New Roman"/>
                    <w:color w:val="000000"/>
                    <w:sz w:val="18"/>
                    <w:szCs w:val="18"/>
                  </w:rPr>
                  <w:t>[30], [31]</w:t>
                </w:r>
              </w:sdtContent>
            </w:sdt>
          </w:p>
        </w:tc>
        <w:tc>
          <w:tcPr>
            <w:tcW w:w="5003" w:type="dxa"/>
            <w:shd w:val="clear" w:color="auto" w:fill="auto"/>
            <w:tcMar>
              <w:top w:w="72" w:type="dxa"/>
              <w:left w:w="144" w:type="dxa"/>
              <w:bottom w:w="72" w:type="dxa"/>
              <w:right w:w="144" w:type="dxa"/>
            </w:tcMar>
            <w:tcPrChange w:id="289" w:author="Tootooni, Mohammad Samie" w:date="2024-09-04T17:10:00Z" w16du:dateUtc="2024-09-04T22:10:00Z">
              <w:tcPr>
                <w:tcW w:w="5100" w:type="dxa"/>
                <w:gridSpan w:val="2"/>
                <w:shd w:val="clear" w:color="auto" w:fill="auto"/>
                <w:tcMar>
                  <w:top w:w="72" w:type="dxa"/>
                  <w:left w:w="144" w:type="dxa"/>
                  <w:bottom w:w="72" w:type="dxa"/>
                  <w:right w:w="144" w:type="dxa"/>
                </w:tcMar>
              </w:tcPr>
            </w:tcPrChange>
          </w:tcPr>
          <w:p w14:paraId="00000027"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Pneumonia due to Coronavirus disease 2019</w:t>
            </w:r>
          </w:p>
        </w:tc>
      </w:tr>
      <w:tr w:rsidR="00743DF7" w14:paraId="1E79C163" w14:textId="77777777" w:rsidTr="00D819D2">
        <w:trPr>
          <w:trHeight w:val="162"/>
          <w:jc w:val="center"/>
          <w:trPrChange w:id="290" w:author="Tootooni, Mohammad Samie" w:date="2024-09-04T17:10:00Z" w16du:dateUtc="2024-09-04T22:10:00Z">
            <w:trPr>
              <w:gridAfter w:val="0"/>
              <w:trHeight w:val="257"/>
              <w:jc w:val="center"/>
            </w:trPr>
          </w:trPrChange>
        </w:trPr>
        <w:tc>
          <w:tcPr>
            <w:tcW w:w="3923" w:type="dxa"/>
            <w:shd w:val="clear" w:color="auto" w:fill="auto"/>
            <w:tcMar>
              <w:top w:w="72" w:type="dxa"/>
              <w:left w:w="144" w:type="dxa"/>
              <w:bottom w:w="72" w:type="dxa"/>
              <w:right w:w="144" w:type="dxa"/>
            </w:tcMar>
            <w:tcPrChange w:id="291" w:author="Tootooni, Mohammad Samie" w:date="2024-09-04T17:10:00Z" w16du:dateUtc="2024-09-04T22:10:00Z">
              <w:tcPr>
                <w:tcW w:w="2640" w:type="dxa"/>
                <w:shd w:val="clear" w:color="auto" w:fill="auto"/>
                <w:tcMar>
                  <w:top w:w="72" w:type="dxa"/>
                  <w:left w:w="144" w:type="dxa"/>
                  <w:bottom w:w="72" w:type="dxa"/>
                  <w:right w:w="144" w:type="dxa"/>
                </w:tcMar>
              </w:tcPr>
            </w:tcPrChange>
          </w:tcPr>
          <w:p w14:paraId="00000028" w14:textId="5684D099"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U07.1</w:t>
            </w:r>
            <w:r>
              <w:rPr>
                <w:rFonts w:ascii="Times New Roman" w:eastAsia="Times New Roman" w:hAnsi="Times New Roman" w:cs="Times New Roman"/>
                <w:color w:val="000000"/>
                <w:sz w:val="18"/>
                <w:szCs w:val="18"/>
              </w:rPr>
              <w:t xml:space="preserve"> </w:t>
            </w:r>
            <w:sdt>
              <w:sdtPr>
                <w:rPr>
                  <w:rFonts w:ascii="Times New Roman" w:eastAsia="Times New Roman" w:hAnsi="Times New Roman" w:cs="Times New Roman"/>
                  <w:color w:val="000000"/>
                  <w:sz w:val="18"/>
                  <w:szCs w:val="18"/>
                </w:rPr>
                <w:tag w:val="MENDELEY_CITATION_v3_eyJjaXRhdGlvbklEIjoiTUVOREVMRVlfQ0lUQVRJT05fMTdhZDI5MjctMzRiOC00MTc3LWJiM2QtOGJmNTAyOWVkZDAzIiwicHJvcGVydGllcyI6eyJub3RlSW5kZXgiOjB9LCJpc0VkaXRlZCI6ZmFsc2UsIm1hbnVhbE92ZXJyaWRlIjp7ImlzTWFudWFsbHlPdmVycmlkZGVuIjpmYWxzZSwiY2l0ZXByb2NUZXh0IjoiWzMwXSwgWzMxXSIsIm1hbnVhbE92ZXJyaWRlVGV4dCI6IiJ9LCJjaXRhdGlvbkl0ZW1zIjpbeyJpZCI6IjcxZmY1ZTIxLTQ1YzMtMzNmYS05ZGY0LTNjZWEyY2I0YzliNyIsIml0ZW1EYXRhIjp7InR5cGUiOiJ3ZWJwYWdlIiwiaWQiOiI3MWZmNWUyMS00NWMzLTMzZmEtOWRmNC0zY2VhMmNiNGM5YjciLCJ0aXRsZSI6Ik5ldyBDT1ZJRC0xOS1yZWxhdGVkIElDRC0xMC1DTSBjb2RlcyB0YWtlIGVmZmVjdCIsImF1dGhvciI6W3siZmFtaWx5IjoiQUFQIERpdmlzaW9uIG9mIEhlYWx0aCBDYXJlIEZpbmFuY2UiLCJnaXZlbiI6IiIsInBhcnNlLW5hbWVzIjpmYWxzZSwiZHJvcHBpbmctcGFydGljbGUiOiIiLCJub24tZHJvcHBpbmctcGFydGljbGUiOiIifV0sImNvbnRhaW5lci10aXRsZSI6Imh0dHBzOi8vcHVibGljYXRpb25zLmFhcC5vcmcvYWFwbmV3cy9uZXdzLzEyMjE1L05ldy1DT1ZJRC0xOS1yZWxhdGVkLUlDRC0xMC1DTS1jb2Rlcy10YWtlLWVmZmVjdD9hdXRvbG9naW5jaGVjaz1yZWRpcmVjdGVkIiwiaXNzdWVkIjp7ImRhdGUtcGFydHMiOltbMjAyMSwxLDEzXV19LCJjb250YWluZXItdGl0bGUtc2hvcnQiOiIifSwiaXNUZW1wb3JhcnkiOmZhbHNlfSx7ImlkIjoiZGE1ZmM0MzctYzA5Zi0zMzgwLTk4ODktNmRmYTQ5ODBiMTIzIiwiaXRlbURhdGEiOnsidHlwZSI6ImFydGljbGUtam91cm5hbCIsImlkIjoiZGE1ZmM0MzctYzA5Zi0zMzgwLTk4ODktNmRmYTQ5ODBiMTIzIiwidGl0bGUiOiJQb3NpdGl2ZSBwcmVkaWN0aXZlIHZhbHVlIG9mIENPVklELTE5IElDRC0xMCBkaWFnbm9zaXMgY29kZXMgYWNyb3NzIGNhbGVuZGFyIHRpbWUgYW5kIGNsaW5pY2FsIHNldHRpbmciLCJhdXRob3IiOlt7ImZhbWlseSI6Ikx5bmNoIiwiZ2l2ZW4iOiJLcmlzdGluZSBFIiwicGFyc2UtbmFtZXMiOmZhbHNlLCJkcm9wcGluZy1wYXJ0aWNsZSI6IiIsIm5vbi1kcm9wcGluZy1wYXJ0aWNsZSI6IiJ9LHsiZmFtaWx5IjoiVmllcm5lcyIsImdpdmVuIjoiQmVuamFtaW4iLCJwYXJzZS1uYW1lcyI6ZmFsc2UsImRyb3BwaW5nLXBhcnRpY2xlIjoiIiwibm9uLWRyb3BwaW5nLXBhcnRpY2xlIjoiIn0seyJmYW1pbHkiOiJHYXRzYnkiLCJnaXZlbiI6IkVsaXNlIiwicGFyc2UtbmFtZXMiOmZhbHNlLCJkcm9wcGluZy1wYXJ0aWNsZSI6IiIsIm5vbi1kcm9wcGluZy1wYXJ0aWNsZSI6IiJ9LHsiZmFtaWx5IjoiRHVWYWxsIiwiZ2l2ZW4iOiJTY290dCBMIiwicGFyc2UtbmFtZXMiOmZhbHNlLCJkcm9wcGluZy1wYXJ0aWNsZSI6IiIsIm5vbi1kcm9wcGluZy1wYXJ0aWNsZSI6IiJ9LHsiZmFtaWx5IjoiSm9uZXMiLCJnaXZlbiI6IkJhcmJhcmEgRSIsInBhcnNlLW5hbWVzIjpmYWxzZSwiZHJvcHBpbmctcGFydGljbGUiOiIiLCJub24tZHJvcHBpbmctcGFydGljbGUiOiIifSx7ImZhbWlseSI6IkJveCIsImdpdmVuIjoiVGFtw6FyYSBMIiwicGFyc2UtbmFtZXMiOmZhbHNlLCJkcm9wcGluZy1wYXJ0aWNsZSI6IiIsIm5vbi1kcm9wcGluZy1wYXJ0aWNsZSI6IiJ9LHsiZmFtaWx5IjoiS3JlaXNsZXIiLCJnaXZlbiI6IkNyYWlnIiwicGFyc2UtbmFtZXMiOmZhbHNlLCJkcm9wcGluZy1wYXJ0aWNsZSI6IiIsIm5vbi1kcm9wcGluZy1wYXJ0aWNsZSI6IiJ9LHsiZmFtaWx5IjoiSm9uZXMiLCJnaXZlbiI6Ik1ha290byIsInBhcnNlLW5hbWVzIjpmYWxzZSwiZHJvcHBpbmctcGFydGljbGUiOiIiLCJub24tZHJvcHBpbmctcGFydGljbGUiOiIifV0sImNvbnRhaW5lci10aXRsZSI6IkNsaW5pY2FsIEVwaWRlbWlvbG9neSIsImNvbnRhaW5lci10aXRsZS1zaG9ydCI6IkNsaW4gRXBpZGVtaW9sIiwiSVNTTiI6IjExNzktMTM0OSIsImlzc3VlZCI6eyJkYXRlLXBhcnRzIjpbWzIwMjFdXX0sInBhZ2UiOiIxMDExLTEwMTgiLCJwdWJsaXNoZXIiOiJUYXlsb3IgJiBGcmFuY2lzIn0sImlzVGVtcG9yYXJ5IjpmYWxzZX1dfQ=="/>
                <w:id w:val="-1939674567"/>
                <w:placeholder>
                  <w:docPart w:val="24D5AACC2AB246A9A9AA74E58F99EEF2"/>
                </w:placeholder>
              </w:sdtPr>
              <w:sdtContent>
                <w:r w:rsidR="00D227EF">
                  <w:rPr>
                    <w:rFonts w:ascii="Times New Roman" w:eastAsia="Times New Roman" w:hAnsi="Times New Roman" w:cs="Times New Roman"/>
                    <w:color w:val="000000"/>
                    <w:sz w:val="18"/>
                    <w:szCs w:val="18"/>
                  </w:rPr>
                  <w:t>[30], [31]</w:t>
                </w:r>
              </w:sdtContent>
            </w:sdt>
            <w:sdt>
              <w:sdtPr>
                <w:rPr>
                  <w:rFonts w:ascii="Times New Roman" w:eastAsia="Times New Roman" w:hAnsi="Times New Roman" w:cs="Times New Roman"/>
                  <w:color w:val="000000"/>
                  <w:sz w:val="18"/>
                  <w:szCs w:val="18"/>
                </w:rPr>
                <w:tag w:val="MENDELEY_CITATION_v3_eyJjaXRhdGlvbklEIjoiTUVOREVMRVlfQ0lUQVRJT05fMjM5MzY4MDAtOTRjNS00MDBjLTlkMGEtODhlZTU5YzBiZGY4IiwicHJvcGVydGllcyI6eyJub3RlSW5kZXgiOjB9LCJpc0VkaXRlZCI6ZmFsc2UsIm1hbnVhbE92ZXJyaWRlIjp7ImlzTWFudWFsbHlPdmVycmlkZGVuIjpmYWxzZSwiY2l0ZXByb2NUZXh0IjoiWzMyXSwgWzMzXSwgWzM0XSwgWzM1XSwgWzM2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Sx7ImlkIjoiZWNjYmE2NGMtYmJkZS0zOGU1LWE0ZjktYTFjZDk2NDg5NjM0IiwiaXRlbURhdGEiOnsidHlwZSI6ImFydGljbGUtam91cm5hbCIsImlkIjoiZWNjYmE2NGMtYmJkZS0zOGU1LWE0ZjktYTFjZDk2NDg5NjM0IiwidGl0bGUiOiJBY2N1cmFjeSBvZiBJQ0QtMTAgZGlhZ25vc3RpYyBjb2RlcyB0byBpZGVudGlmeSBDT1ZJRC0xOSBhbW9uZyBob3NwaXRhbGl6ZWQgcGF0aWVudHMiLCJhdXRob3IiOlt7ImZhbWlseSI6IkJoYXR0IiwiZ2l2ZW4iOiJBbmtlZXQgUyIsInBhcnNlLW5hbWVzIjpmYWxzZSwiZHJvcHBpbmctcGFydGljbGUiOiIiLCJub24tZHJvcHBpbmctcGFydGljbGUiOiIifSx7ImZhbWlseSI6Ik1jRWxyYXRoIiwiZ2l2ZW4iOiJFcmluIEUiLCJwYXJzZS1uYW1lcyI6ZmFsc2UsImRyb3BwaW5nLXBhcnRpY2xlIjoiIiwibm9uLWRyb3BwaW5nLXBhcnRpY2xlIjoiIn0seyJmYW1pbHkiOiJDbGFnZ2V0dCIsImdpdmVuIjoiQnJpYW4gTCIsInBhcnNlLW5hbWVzIjpmYWxzZSwiZHJvcHBpbmctcGFydGljbGUiOiIiLCJub24tZHJvcHBpbmctcGFydGljbGUiOiIifSx7ImZhbWlseSI6IkJoYXR0IiwiZ2l2ZW4iOiJEZWVwYWsgTCIsInBhcnNlLW5hbWVzIjpmYWxzZSwiZHJvcHBpbmctcGFydGljbGUiOiIiLCJub24tZHJvcHBpbmctcGFydGljbGUiOiIifSx7ImZhbWlseSI6IkFkbGVyIiwiZ2l2ZW4iOiJEYWxlIFMiLCJwYXJzZS1uYW1lcyI6ZmFsc2UsImRyb3BwaW5nLXBhcnRpY2xlIjoiIiwibm9uLWRyb3BwaW5nLXBhcnRpY2xlIjoiIn0seyJmYW1pbHkiOiJTb2xvbW9uIiwiZ2l2ZW4iOiJTY290dCBEIiwicGFyc2UtbmFtZXMiOmZhbHNlLCJkcm9wcGluZy1wYXJ0aWNsZSI6IiIsIm5vbi1kcm9wcGluZy1wYXJ0aWNsZSI6IiJ9LHsiZmFtaWx5IjoiVmFkdWdhbmF0aGFuIiwiZ2l2ZW4iOiJNdXRoaWFoIiwicGFyc2UtbmFtZXMiOmZhbHNlLCJkcm9wcGluZy1wYXJ0aWNsZSI6IiIsIm5vbi1kcm9wcGluZy1wYXJ0aWNsZSI6IiJ9XSwiY29udGFpbmVyLXRpdGxlIjoiSm91cm5hbCBvZiBnZW5lcmFsIGludGVybmFsIG1lZGljaW5lIiwiY29udGFpbmVyLXRpdGxlLXNob3J0IjoiSiBHZW4gSW50ZXJuIE1lZCIsIklTU04iOiIwODg0LTg3MzQiLCJpc3N1ZWQiOnsiZGF0ZS1wYXJ0cyI6W1syMDIxXV19LCJwYWdlIjoiMjUzMi0yNTM1IiwicHVibGlzaGVyIjoiU3ByaW5nZXIiLCJpc3N1ZSI6IjgiLCJ2b2x1bWUiOiIzNiJ9LCJpc1RlbXBvcmFyeSI6ZmFsc2V9LHsiaWQiOiJhMTIyZjdjNS1kYjQzLTM4YjctODZlMy0yOTUyODJkNDQyZjciLCJpdGVtRGF0YSI6eyJ0eXBlIjoiYXJ0aWNsZS1qb3VybmFsIiwiaWQiOiJhMTIyZjdjNS1kYjQzLTM4YjctODZlMy0yOTUyODJkNDQyZjciLCJ0aXRsZSI6IkVmZmVjdCBvZiBjb3ZpZC0xOSB2YWNjaW5hdGlvbiBvbiBsb25nIGNvdmlkOiBzeXN0ZW1hdGljIHJldmlldyIsImF1dGhvciI6W3siZmFtaWx5IjoiQnlhbWJhc3VyZW4iLCJnaXZlbiI6Ik95dW5nZXJlbCIsInBhcnNlLW5hbWVzIjpmYWxzZSwiZHJvcHBpbmctcGFydGljbGUiOiIiLCJub24tZHJvcHBpbmctcGFydGljbGUiOiIifSx7ImZhbWlseSI6IlN0ZWhsaWsiLCJnaXZlbiI6IlBhdWxpbmEiLCJwYXJzZS1uYW1lcyI6ZmFsc2UsImRyb3BwaW5nLXBhcnRpY2xlIjoiIiwibm9uLWRyb3BwaW5nLXBhcnRpY2xlIjoiIn0seyJmYW1pbHkiOiJDbGFyayIsImdpdmVuIjoiSnVzdGluIiwicGFyc2UtbmFtZXMiOmZhbHNlLCJkcm9wcGluZy1wYXJ0aWNsZSI6IiIsIm5vbi1kcm9wcGluZy1wYXJ0aWNsZSI6IiJ9LHsiZmFtaWx5IjoiQWxjb3JuIiwiZ2l2ZW4iOiJLeWxpZSIsInBhcnNlLW5hbWVzIjpmYWxzZSwiZHJvcHBpbmctcGFydGljbGUiOiIiLCJub24tZHJvcHBpbmctcGFydGljbGUiOiIifSx7ImZhbWlseSI6IkdsYXN6aW91IiwiZ2l2ZW4iOiJQYXVsIiwicGFyc2UtbmFtZXMiOmZhbHNlLCJkcm9wcGluZy1wYXJ0aWNsZSI6IiIsIm5vbi1kcm9wcGluZy1wYXJ0aWNsZSI6IiJ9XSwiY29udGFpbmVyLXRpdGxlIjoiQk1KIG1lZGljaW5lIiwiaXNzdWVkIjp7ImRhdGUtcGFydHMiOltbMjAyM11dfSwicHVibGlzaGVyIjoiQk1KIFB1Ymxpc2hpbmcgR3JvdXAiLCJpc3N1ZSI6IjEiLCJ2b2x1bWUiOiIyIiwiY29udGFpbmVyLXRpdGxlLXNob3J0IjoiIn0sImlzVGVtcG9yYXJ5IjpmYWxzZX0s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
                <w:id w:val="-1788269144"/>
                <w:placeholder>
                  <w:docPart w:val="DefaultPlaceholder_-1854013440"/>
                </w:placeholder>
              </w:sdtPr>
              <w:sdtContent>
                <w:r w:rsidR="00E748A6" w:rsidRPr="00D227EF">
                  <w:rPr>
                    <w:rFonts w:ascii="Times New Roman" w:eastAsia="Times New Roman" w:hAnsi="Times New Roman" w:cs="Times New Roman"/>
                    <w:color w:val="000000"/>
                    <w:sz w:val="18"/>
                    <w:szCs w:val="18"/>
                  </w:rPr>
                  <w:t>[32], [33], [34], [35], [36]</w:t>
                </w:r>
              </w:sdtContent>
            </w:sdt>
          </w:p>
        </w:tc>
        <w:tc>
          <w:tcPr>
            <w:tcW w:w="5003" w:type="dxa"/>
            <w:shd w:val="clear" w:color="auto" w:fill="auto"/>
            <w:tcMar>
              <w:top w:w="72" w:type="dxa"/>
              <w:left w:w="144" w:type="dxa"/>
              <w:bottom w:w="72" w:type="dxa"/>
              <w:right w:w="144" w:type="dxa"/>
            </w:tcMar>
            <w:tcPrChange w:id="292" w:author="Tootooni, Mohammad Samie" w:date="2024-09-04T17:10:00Z" w16du:dateUtc="2024-09-04T22:10:00Z">
              <w:tcPr>
                <w:tcW w:w="5100" w:type="dxa"/>
                <w:gridSpan w:val="2"/>
                <w:shd w:val="clear" w:color="auto" w:fill="auto"/>
                <w:tcMar>
                  <w:top w:w="72" w:type="dxa"/>
                  <w:left w:w="144" w:type="dxa"/>
                  <w:bottom w:w="72" w:type="dxa"/>
                  <w:right w:w="144" w:type="dxa"/>
                </w:tcMar>
              </w:tcPr>
            </w:tcPrChange>
          </w:tcPr>
          <w:p w14:paraId="00000029"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COVID-19</w:t>
            </w:r>
          </w:p>
        </w:tc>
      </w:tr>
      <w:tr w:rsidR="00743DF7" w14:paraId="3FFCBD72" w14:textId="77777777" w:rsidTr="00D819D2">
        <w:trPr>
          <w:trHeight w:val="257"/>
          <w:jc w:val="center"/>
          <w:trPrChange w:id="293" w:author="Tootooni, Mohammad Samie" w:date="2024-09-04T17:10:00Z" w16du:dateUtc="2024-09-04T22:10:00Z">
            <w:trPr>
              <w:gridAfter w:val="0"/>
              <w:trHeight w:val="257"/>
              <w:jc w:val="center"/>
            </w:trPr>
          </w:trPrChange>
        </w:trPr>
        <w:tc>
          <w:tcPr>
            <w:tcW w:w="3923" w:type="dxa"/>
            <w:shd w:val="clear" w:color="auto" w:fill="auto"/>
            <w:tcMar>
              <w:top w:w="72" w:type="dxa"/>
              <w:left w:w="144" w:type="dxa"/>
              <w:bottom w:w="72" w:type="dxa"/>
              <w:right w:w="144" w:type="dxa"/>
            </w:tcMar>
            <w:tcPrChange w:id="294" w:author="Tootooni, Mohammad Samie" w:date="2024-09-04T17:10:00Z" w16du:dateUtc="2024-09-04T22:10:00Z">
              <w:tcPr>
                <w:tcW w:w="2640" w:type="dxa"/>
                <w:shd w:val="clear" w:color="auto" w:fill="auto"/>
                <w:tcMar>
                  <w:top w:w="72" w:type="dxa"/>
                  <w:left w:w="144" w:type="dxa"/>
                  <w:bottom w:w="72" w:type="dxa"/>
                  <w:right w:w="144" w:type="dxa"/>
                </w:tcMar>
              </w:tcPr>
            </w:tcPrChange>
          </w:tcPr>
          <w:p w14:paraId="0000002A" w14:textId="0868450F"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U09.9 </w:t>
            </w:r>
            <w:sdt>
              <w:sdtPr>
                <w:rPr>
                  <w:rFonts w:ascii="Times New Roman" w:eastAsia="Times New Roman" w:hAnsi="Times New Roman" w:cs="Times New Roman"/>
                  <w:color w:val="000000"/>
                  <w:sz w:val="18"/>
                  <w:szCs w:val="18"/>
                </w:rPr>
                <w:tag w:val="MENDELEY_CITATION_v3_eyJjaXRhdGlvbklEIjoiTUVOREVMRVlfQ0lUQVRJT05fMzMyOGY5MjMtN2QyYy00ZTE3LTgyZjMtYTY0YzExMWNlZmVlIiwicHJvcGVydGllcyI6eyJub3RlSW5kZXgiOjB9LCJpc0VkaXRlZCI6ZmFsc2UsIm1hbnVhbE92ZXJyaWRlIjp7ImlzTWFudWFsbHlPdmVycmlkZGVuIjpmYWxzZSwiY2l0ZXByb2NUZXh0IjoiWzMyXSwgWzMz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V19"/>
                <w:id w:val="-1081440342"/>
                <w:placeholder>
                  <w:docPart w:val="DefaultPlaceholder_-1854013440"/>
                </w:placeholder>
              </w:sdtPr>
              <w:sdtContent>
                <w:r w:rsidR="00C14DD7" w:rsidRPr="00D227EF">
                  <w:rPr>
                    <w:rFonts w:ascii="Times New Roman" w:eastAsia="Times New Roman" w:hAnsi="Times New Roman" w:cs="Times New Roman"/>
                    <w:color w:val="000000"/>
                    <w:sz w:val="18"/>
                    <w:szCs w:val="18"/>
                  </w:rPr>
                  <w:t>[32], [33]</w:t>
                </w:r>
              </w:sdtContent>
            </w:sdt>
          </w:p>
        </w:tc>
        <w:tc>
          <w:tcPr>
            <w:tcW w:w="5003" w:type="dxa"/>
            <w:shd w:val="clear" w:color="auto" w:fill="auto"/>
            <w:tcMar>
              <w:top w:w="72" w:type="dxa"/>
              <w:left w:w="144" w:type="dxa"/>
              <w:bottom w:w="72" w:type="dxa"/>
              <w:right w:w="144" w:type="dxa"/>
            </w:tcMar>
            <w:tcPrChange w:id="295" w:author="Tootooni, Mohammad Samie" w:date="2024-09-04T17:10:00Z" w16du:dateUtc="2024-09-04T22:10:00Z">
              <w:tcPr>
                <w:tcW w:w="5100" w:type="dxa"/>
                <w:gridSpan w:val="2"/>
                <w:shd w:val="clear" w:color="auto" w:fill="auto"/>
                <w:tcMar>
                  <w:top w:w="72" w:type="dxa"/>
                  <w:left w:w="144" w:type="dxa"/>
                  <w:bottom w:w="72" w:type="dxa"/>
                  <w:right w:w="144" w:type="dxa"/>
                </w:tcMar>
              </w:tcPr>
            </w:tcPrChange>
          </w:tcPr>
          <w:p w14:paraId="0000002B"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Post-COVID-19 condition, unspecified</w:t>
            </w:r>
          </w:p>
        </w:tc>
      </w:tr>
      <w:tr w:rsidR="00743DF7" w14:paraId="5DFC9285" w14:textId="77777777" w:rsidTr="00D819D2">
        <w:trPr>
          <w:trHeight w:val="270"/>
          <w:jc w:val="center"/>
          <w:trPrChange w:id="296" w:author="Tootooni, Mohammad Samie" w:date="2024-09-04T17:10:00Z" w16du:dateUtc="2024-09-04T22:10:00Z">
            <w:trPr>
              <w:gridAfter w:val="0"/>
              <w:trHeight w:val="423"/>
              <w:jc w:val="center"/>
            </w:trPr>
          </w:trPrChange>
        </w:trPr>
        <w:tc>
          <w:tcPr>
            <w:tcW w:w="3923" w:type="dxa"/>
            <w:shd w:val="clear" w:color="auto" w:fill="auto"/>
            <w:tcMar>
              <w:top w:w="72" w:type="dxa"/>
              <w:left w:w="144" w:type="dxa"/>
              <w:bottom w:w="72" w:type="dxa"/>
              <w:right w:w="144" w:type="dxa"/>
            </w:tcMar>
            <w:tcPrChange w:id="297" w:author="Tootooni, Mohammad Samie" w:date="2024-09-04T17:10:00Z" w16du:dateUtc="2024-09-04T22:10:00Z">
              <w:tcPr>
                <w:tcW w:w="2640" w:type="dxa"/>
                <w:shd w:val="clear" w:color="auto" w:fill="auto"/>
                <w:tcMar>
                  <w:top w:w="72" w:type="dxa"/>
                  <w:left w:w="144" w:type="dxa"/>
                  <w:bottom w:w="72" w:type="dxa"/>
                  <w:right w:w="144" w:type="dxa"/>
                </w:tcMar>
              </w:tcPr>
            </w:tcPrChange>
          </w:tcPr>
          <w:p w14:paraId="0000002C" w14:textId="5D5C9331"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B97.29 </w:t>
            </w:r>
            <w:sdt>
              <w:sdtPr>
                <w:rPr>
                  <w:rFonts w:ascii="Times New Roman" w:eastAsia="Times New Roman" w:hAnsi="Times New Roman" w:cs="Times New Roman"/>
                  <w:color w:val="000000"/>
                  <w:sz w:val="18"/>
                  <w:szCs w:val="18"/>
                </w:rPr>
                <w:tag w:val="MENDELEY_CITATION_v3_eyJjaXRhdGlvbklEIjoiTUVOREVMRVlfQ0lUQVRJT05fYzgyOWE2NWEtNjhiOC00YTE1LTlhN2UtMGZkMzY1ODJmMDJkIiwicHJvcGVydGllcyI6eyJub3RlSW5kZXgiOjB9LCJpc0VkaXRlZCI6ZmFsc2UsIm1hbnVhbE92ZXJyaWRlIjp7ImlzTWFudWFsbHlPdmVycmlkZGVuIjpmYWxzZSwiY2l0ZXByb2NUZXh0IjoiWzM1XSwgWzM2XSIsIm1hbnVhbE92ZXJyaWRlVGV4dCI6IiJ9LCJjaXRhdGlvbkl0ZW1zIjpbeyJpZCI6ImExMjJmN2M1LWRiNDMtMzhiNy04NmUzLTI5NTI4MmQ0NDJmNyIsIml0ZW1EYXRhIjp7InR5cGUiOiJhcnRpY2xlLWpvdXJuYWwiLCJpZCI6ImExMjJmN2M1LWRiNDMtMzhiNy04NmUzLTI5NTI4MmQ0NDJmNyIsInRpdGxlIjoiRWZmZWN0IG9mIGNvdmlkLTE5IHZhY2NpbmF0aW9uIG9uIGxvbmcgY292aWQ6IHN5c3RlbWF0aWMgcmV2aWV3IiwiYXV0aG9yIjpbeyJmYW1pbHkiOiJCeWFtYmFzdXJlbiIsImdpdmVuIjoiT3l1bmdlcmVsIiwicGFyc2UtbmFtZXMiOmZhbHNlLCJkcm9wcGluZy1wYXJ0aWNsZSI6IiIsIm5vbi1kcm9wcGluZy1wYXJ0aWNsZSI6IiJ9LHsiZmFtaWx5IjoiU3RlaGxpayIsImdpdmVuIjoiUGF1bGluYSIsInBhcnNlLW5hbWVzIjpmYWxzZSwiZHJvcHBpbmctcGFydGljbGUiOiIiLCJub24tZHJvcHBpbmctcGFydGljbGUiOiIifSx7ImZhbWlseSI6IkNsYXJrIiwiZ2l2ZW4iOiJKdXN0aW4iLCJwYXJzZS1uYW1lcyI6ZmFsc2UsImRyb3BwaW5nLXBhcnRpY2xlIjoiIiwibm9uLWRyb3BwaW5nLXBhcnRpY2xlIjoiIn0seyJmYW1pbHkiOiJBbGNvcm4iLCJnaXZlbiI6Ikt5bGllIiwicGFyc2UtbmFtZXMiOmZhbHNlLCJkcm9wcGluZy1wYXJ0aWNsZSI6IiIsIm5vbi1kcm9wcGluZy1wYXJ0aWNsZSI6IiJ9LHsiZmFtaWx5IjoiR2xhc3ppb3UiLCJnaXZlbiI6IlBhdWwiLCJwYXJzZS1uYW1lcyI6ZmFsc2UsImRyb3BwaW5nLXBhcnRpY2xlIjoiIiwibm9uLWRyb3BwaW5nLXBhcnRpY2xlIjoiIn1dLCJjb250YWluZXItdGl0bGUiOiJCTUogbWVkaWNpbmUiLCJpc3N1ZWQiOnsiZGF0ZS1wYXJ0cyI6W1syMDIzXV19LCJwdWJsaXNoZXIiOiJCTUogUHVibGlzaGluZyBHcm91cCIsImlzc3VlIjoiMSIsInZvbHVtZSI6IjIiLCJjb250YWluZXItdGl0bGUtc2hvcnQiOiIifSwiaXNUZW1wb3JhcnkiOmZhbHNlfSx7ImlkIjoiMWZkNTcwZjYtZjhmMC0zMTU5LWIyNGQtNjQzYjkyNGRiMTMxIiwiaXRlbURhdGEiOnsidHlwZSI6IndlYnBhZ2UiLCJpZCI6IjFmZDU3MGY2LWY4ZjAtMzE1OS1iMjRkLTY0M2I5MjRkYjEzMSIsInRpdGxlIjoiSUNELTEwLUNNIE9mZmljaWFsIENvZGluZyBHdWlkZWxpbmVzIFJlbGF0ZWQgdG8gQ09WSUQtMTkgIiwiYXV0aG9yIjpbeyJmYW1pbHkiOiJDb21tb253ZWFsdGggb2YgUGVubnN5bHZhbmlhIiwiZ2l2ZW4iOiJEZXBhcnRtZW50IG9mIEh1bWFuIFNlcnZpY2VzIiwicGFyc2UtbmFtZXMiOmZhbHNlLCJkcm9wcGluZy1wYXJ0aWNsZSI6IiIsIm5vbi1kcm9wcGluZy1wYXJ0aWNsZSI6IiJ9XSwiY29udGFpbmVyLXRpdGxlIjoiaHR0cHM6Ly93d3cucGEuZ292L2NvbnRlbnQvZGFtL2NvcGFwd3AtcGFnb3YvZW4vZGhzL2RvY3VtZW50cy9wcm92aWRlcnMvcHJvdmlkZXJzL2RvY3VtZW50cy9jb3JvbmF2aXJ1cy0yMDIwL0NPVklELTE5JTIwSUNELTEwJTIwR3VpZGFuY2UlMjBRdWljayUyMC5wZGYiLCJjb250YWluZXItdGl0bGUtc2hvcnQiOiIifSwiaXNUZW1wb3JhcnkiOmZhbHNlfV19"/>
                <w:id w:val="1057513952"/>
                <w:placeholder>
                  <w:docPart w:val="DefaultPlaceholder_-1854013440"/>
                </w:placeholder>
              </w:sdtPr>
              <w:sdtContent>
                <w:r w:rsidR="00B249D2" w:rsidRPr="00D227EF">
                  <w:rPr>
                    <w:rFonts w:ascii="Times New Roman" w:eastAsia="Times New Roman" w:hAnsi="Times New Roman" w:cs="Times New Roman"/>
                    <w:color w:val="000000"/>
                    <w:sz w:val="18"/>
                    <w:szCs w:val="18"/>
                  </w:rPr>
                  <w:t>[35], [36]</w:t>
                </w:r>
              </w:sdtContent>
            </w:sdt>
          </w:p>
        </w:tc>
        <w:tc>
          <w:tcPr>
            <w:tcW w:w="5003" w:type="dxa"/>
            <w:shd w:val="clear" w:color="auto" w:fill="auto"/>
            <w:tcMar>
              <w:top w:w="72" w:type="dxa"/>
              <w:left w:w="144" w:type="dxa"/>
              <w:bottom w:w="72" w:type="dxa"/>
              <w:right w:w="144" w:type="dxa"/>
            </w:tcMar>
            <w:tcPrChange w:id="298" w:author="Tootooni, Mohammad Samie" w:date="2024-09-04T17:10:00Z" w16du:dateUtc="2024-09-04T22:10:00Z">
              <w:tcPr>
                <w:tcW w:w="5100" w:type="dxa"/>
                <w:gridSpan w:val="2"/>
                <w:shd w:val="clear" w:color="auto" w:fill="auto"/>
                <w:tcMar>
                  <w:top w:w="72" w:type="dxa"/>
                  <w:left w:w="144" w:type="dxa"/>
                  <w:bottom w:w="72" w:type="dxa"/>
                  <w:right w:w="144" w:type="dxa"/>
                </w:tcMar>
              </w:tcPr>
            </w:tcPrChange>
          </w:tcPr>
          <w:p w14:paraId="0000002D"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Other Coronavirus as the cause of disease classified elsewhere</w:t>
            </w:r>
          </w:p>
        </w:tc>
      </w:tr>
      <w:tr w:rsidR="00743DF7" w14:paraId="3D8DE137" w14:textId="77777777" w:rsidTr="00D819D2">
        <w:trPr>
          <w:trHeight w:val="23"/>
          <w:jc w:val="center"/>
          <w:trPrChange w:id="299" w:author="Tootooni, Mohammad Samie" w:date="2024-09-04T17:10:00Z" w16du:dateUtc="2024-09-04T22:10:00Z">
            <w:trPr>
              <w:gridAfter w:val="0"/>
              <w:trHeight w:val="328"/>
              <w:jc w:val="center"/>
            </w:trPr>
          </w:trPrChange>
        </w:trPr>
        <w:tc>
          <w:tcPr>
            <w:tcW w:w="3923" w:type="dxa"/>
            <w:shd w:val="clear" w:color="auto" w:fill="auto"/>
            <w:tcMar>
              <w:top w:w="72" w:type="dxa"/>
              <w:left w:w="144" w:type="dxa"/>
              <w:bottom w:w="72" w:type="dxa"/>
              <w:right w:w="144" w:type="dxa"/>
            </w:tcMar>
            <w:tcPrChange w:id="300" w:author="Tootooni, Mohammad Samie" w:date="2024-09-04T17:10:00Z" w16du:dateUtc="2024-09-04T22:10:00Z">
              <w:tcPr>
                <w:tcW w:w="2640" w:type="dxa"/>
                <w:shd w:val="clear" w:color="auto" w:fill="auto"/>
                <w:tcMar>
                  <w:top w:w="72" w:type="dxa"/>
                  <w:left w:w="144" w:type="dxa"/>
                  <w:bottom w:w="72" w:type="dxa"/>
                  <w:right w:w="144" w:type="dxa"/>
                </w:tcMar>
              </w:tcPr>
            </w:tcPrChange>
          </w:tcPr>
          <w:p w14:paraId="0000002E" w14:textId="198BF4E4"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J20.8 </w:t>
            </w:r>
            <w:sdt>
              <w:sdtPr>
                <w:rPr>
                  <w:rFonts w:ascii="Times New Roman" w:eastAsia="Times New Roman" w:hAnsi="Times New Roman" w:cs="Times New Roman"/>
                  <w:color w:val="000000"/>
                  <w:sz w:val="18"/>
                  <w:szCs w:val="18"/>
                </w:rPr>
                <w:tag w:val="MENDELEY_CITATION_v3_eyJjaXRhdGlvbklEIjoiTUVOREVMRVlfQ0lUQVRJT05fNTZkMjFmN2MtMTQ4ZC00OGFiLTkzN2ItM2RiNWM4ZDRlNDk3IiwicHJvcGVydGllcyI6eyJub3RlSW5kZXgiOjB9LCJpc0VkaXRlZCI6ZmFsc2UsIm1hbnVhbE92ZXJyaWRlIjp7ImlzTWFudWFsbHlPdmVycmlkZGVuIjpmYWxzZSwiY2l0ZXByb2NUZXh0IjoiWzM2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
                <w:id w:val="-1046980096"/>
                <w:placeholder>
                  <w:docPart w:val="DefaultPlaceholder_-1854013440"/>
                </w:placeholder>
              </w:sdtPr>
              <w:sdtContent>
                <w:r w:rsidR="00B249D2" w:rsidRPr="00D227EF">
                  <w:rPr>
                    <w:rFonts w:ascii="Times New Roman" w:eastAsia="Times New Roman" w:hAnsi="Times New Roman" w:cs="Times New Roman"/>
                    <w:color w:val="000000"/>
                    <w:sz w:val="18"/>
                    <w:szCs w:val="18"/>
                  </w:rPr>
                  <w:t>[36]</w:t>
                </w:r>
              </w:sdtContent>
            </w:sdt>
          </w:p>
        </w:tc>
        <w:tc>
          <w:tcPr>
            <w:tcW w:w="5003" w:type="dxa"/>
            <w:shd w:val="clear" w:color="auto" w:fill="auto"/>
            <w:tcMar>
              <w:top w:w="72" w:type="dxa"/>
              <w:left w:w="144" w:type="dxa"/>
              <w:bottom w:w="72" w:type="dxa"/>
              <w:right w:w="144" w:type="dxa"/>
            </w:tcMar>
            <w:tcPrChange w:id="301" w:author="Tootooni, Mohammad Samie" w:date="2024-09-04T17:10:00Z" w16du:dateUtc="2024-09-04T22:10:00Z">
              <w:tcPr>
                <w:tcW w:w="5100" w:type="dxa"/>
                <w:gridSpan w:val="2"/>
                <w:shd w:val="clear" w:color="auto" w:fill="auto"/>
                <w:tcMar>
                  <w:top w:w="72" w:type="dxa"/>
                  <w:left w:w="144" w:type="dxa"/>
                  <w:bottom w:w="72" w:type="dxa"/>
                  <w:right w:w="144" w:type="dxa"/>
                </w:tcMar>
              </w:tcPr>
            </w:tcPrChange>
          </w:tcPr>
          <w:p w14:paraId="0000002F"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Acute bronchitis confirmed as due to COVID-19</w:t>
            </w:r>
          </w:p>
        </w:tc>
      </w:tr>
      <w:tr w:rsidR="00743DF7" w14:paraId="0705E036" w14:textId="77777777" w:rsidTr="00D819D2">
        <w:trPr>
          <w:trHeight w:val="23"/>
          <w:jc w:val="center"/>
          <w:trPrChange w:id="302" w:author="Tootooni, Mohammad Samie" w:date="2024-09-04T17:10:00Z" w16du:dateUtc="2024-09-04T22:10:00Z">
            <w:trPr>
              <w:gridAfter w:val="0"/>
              <w:trHeight w:val="423"/>
              <w:jc w:val="center"/>
            </w:trPr>
          </w:trPrChange>
        </w:trPr>
        <w:tc>
          <w:tcPr>
            <w:tcW w:w="3923" w:type="dxa"/>
            <w:shd w:val="clear" w:color="auto" w:fill="auto"/>
            <w:tcMar>
              <w:top w:w="72" w:type="dxa"/>
              <w:left w:w="144" w:type="dxa"/>
              <w:bottom w:w="72" w:type="dxa"/>
              <w:right w:w="144" w:type="dxa"/>
            </w:tcMar>
            <w:tcPrChange w:id="303" w:author="Tootooni, Mohammad Samie" w:date="2024-09-04T17:10:00Z" w16du:dateUtc="2024-09-04T22:10:00Z">
              <w:tcPr>
                <w:tcW w:w="2640" w:type="dxa"/>
                <w:shd w:val="clear" w:color="auto" w:fill="auto"/>
                <w:tcMar>
                  <w:top w:w="72" w:type="dxa"/>
                  <w:left w:w="144" w:type="dxa"/>
                  <w:bottom w:w="72" w:type="dxa"/>
                  <w:right w:w="144" w:type="dxa"/>
                </w:tcMar>
              </w:tcPr>
            </w:tcPrChange>
          </w:tcPr>
          <w:p w14:paraId="00000030" w14:textId="6626B340"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J22 </w:t>
            </w:r>
            <w:sdt>
              <w:sdtPr>
                <w:rPr>
                  <w:rFonts w:ascii="Times New Roman" w:eastAsia="Times New Roman" w:hAnsi="Times New Roman" w:cs="Times New Roman"/>
                  <w:color w:val="000000"/>
                  <w:sz w:val="18"/>
                  <w:szCs w:val="18"/>
                </w:rPr>
                <w:tag w:val="MENDELEY_CITATION_v3_eyJjaXRhdGlvbklEIjoiTUVOREVMRVlfQ0lUQVRJT05fYTE2NWUzNjYtNzA5Zi00ZGZjLWFiMzUtMWE4OTQwODc3NWQwIiwicHJvcGVydGllcyI6eyJub3RlSW5kZXgiOjB9LCJpc0VkaXRlZCI6ZmFsc2UsIm1hbnVhbE92ZXJyaWRlIjp7ImlzTWFudWFsbHlPdmVycmlkZGVuIjpmYWxzZSwiY2l0ZXByb2NUZXh0IjoiWzM2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
                <w:id w:val="-461423964"/>
                <w:placeholder>
                  <w:docPart w:val="DefaultPlaceholder_-1854013440"/>
                </w:placeholder>
              </w:sdtPr>
              <w:sdtContent>
                <w:r w:rsidR="00B249D2" w:rsidRPr="00D227EF">
                  <w:rPr>
                    <w:rFonts w:ascii="Times New Roman" w:eastAsia="Times New Roman" w:hAnsi="Times New Roman" w:cs="Times New Roman"/>
                    <w:color w:val="000000"/>
                    <w:sz w:val="18"/>
                    <w:szCs w:val="18"/>
                  </w:rPr>
                  <w:t>[36]</w:t>
                </w:r>
              </w:sdtContent>
            </w:sdt>
          </w:p>
        </w:tc>
        <w:tc>
          <w:tcPr>
            <w:tcW w:w="5003" w:type="dxa"/>
            <w:shd w:val="clear" w:color="auto" w:fill="auto"/>
            <w:tcMar>
              <w:top w:w="72" w:type="dxa"/>
              <w:left w:w="144" w:type="dxa"/>
              <w:bottom w:w="72" w:type="dxa"/>
              <w:right w:w="144" w:type="dxa"/>
            </w:tcMar>
            <w:tcPrChange w:id="304" w:author="Tootooni, Mohammad Samie" w:date="2024-09-04T17:10:00Z" w16du:dateUtc="2024-09-04T22:10:00Z">
              <w:tcPr>
                <w:tcW w:w="5100" w:type="dxa"/>
                <w:gridSpan w:val="2"/>
                <w:shd w:val="clear" w:color="auto" w:fill="auto"/>
                <w:tcMar>
                  <w:top w:w="72" w:type="dxa"/>
                  <w:left w:w="144" w:type="dxa"/>
                  <w:bottom w:w="72" w:type="dxa"/>
                  <w:right w:w="144" w:type="dxa"/>
                </w:tcMar>
              </w:tcPr>
            </w:tcPrChange>
          </w:tcPr>
          <w:p w14:paraId="00000031"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Lower or acute respiratory infection due to COVID-19</w:t>
            </w:r>
          </w:p>
        </w:tc>
      </w:tr>
      <w:tr w:rsidR="00743DF7" w14:paraId="07773A4F" w14:textId="77777777" w:rsidTr="00D819D2">
        <w:trPr>
          <w:trHeight w:val="23"/>
          <w:jc w:val="center"/>
          <w:trPrChange w:id="305" w:author="Tootooni, Mohammad Samie" w:date="2024-09-04T17:10:00Z" w16du:dateUtc="2024-09-04T22:10:00Z">
            <w:trPr>
              <w:gridAfter w:val="0"/>
              <w:trHeight w:val="257"/>
              <w:jc w:val="center"/>
            </w:trPr>
          </w:trPrChange>
        </w:trPr>
        <w:tc>
          <w:tcPr>
            <w:tcW w:w="3923" w:type="dxa"/>
            <w:shd w:val="clear" w:color="auto" w:fill="auto"/>
            <w:tcMar>
              <w:top w:w="72" w:type="dxa"/>
              <w:left w:w="144" w:type="dxa"/>
              <w:bottom w:w="72" w:type="dxa"/>
              <w:right w:w="144" w:type="dxa"/>
            </w:tcMar>
            <w:tcPrChange w:id="306" w:author="Tootooni, Mohammad Samie" w:date="2024-09-04T17:10:00Z" w16du:dateUtc="2024-09-04T22:10:00Z">
              <w:tcPr>
                <w:tcW w:w="2640" w:type="dxa"/>
                <w:shd w:val="clear" w:color="auto" w:fill="auto"/>
                <w:tcMar>
                  <w:top w:w="72" w:type="dxa"/>
                  <w:left w:w="144" w:type="dxa"/>
                  <w:bottom w:w="72" w:type="dxa"/>
                  <w:right w:w="144" w:type="dxa"/>
                </w:tcMar>
              </w:tcPr>
            </w:tcPrChange>
          </w:tcPr>
          <w:p w14:paraId="00000032" w14:textId="68D28D29"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J98.8 </w:t>
            </w:r>
            <w:sdt>
              <w:sdtPr>
                <w:rPr>
                  <w:rFonts w:ascii="Times New Roman" w:eastAsia="Times New Roman" w:hAnsi="Times New Roman" w:cs="Times New Roman"/>
                  <w:color w:val="000000"/>
                  <w:sz w:val="18"/>
                  <w:szCs w:val="18"/>
                </w:rPr>
                <w:tag w:val="MENDELEY_CITATION_v3_eyJjaXRhdGlvbklEIjoiTUVOREVMRVlfQ0lUQVRJT05fYzhmZmQ2ZDgtNGMyNi00OTVmLThjMmItMDc2ZmVkNTkxYmRhIiwicHJvcGVydGllcyI6eyJub3RlSW5kZXgiOjB9LCJpc0VkaXRlZCI6ZmFsc2UsIm1hbnVhbE92ZXJyaWRlIjp7ImlzTWFudWFsbHlPdmVycmlkZGVuIjpmYWxzZSwiY2l0ZXByb2NUZXh0IjoiWzM2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
                <w:id w:val="219865874"/>
                <w:placeholder>
                  <w:docPart w:val="DefaultPlaceholder_-1854013440"/>
                </w:placeholder>
              </w:sdtPr>
              <w:sdtContent>
                <w:r w:rsidR="00730F42" w:rsidRPr="00D227EF">
                  <w:rPr>
                    <w:rFonts w:ascii="Times New Roman" w:eastAsia="Times New Roman" w:hAnsi="Times New Roman" w:cs="Times New Roman"/>
                    <w:color w:val="000000"/>
                    <w:sz w:val="18"/>
                    <w:szCs w:val="18"/>
                  </w:rPr>
                  <w:t>[36]</w:t>
                </w:r>
              </w:sdtContent>
            </w:sdt>
          </w:p>
        </w:tc>
        <w:tc>
          <w:tcPr>
            <w:tcW w:w="5003" w:type="dxa"/>
            <w:shd w:val="clear" w:color="auto" w:fill="auto"/>
            <w:tcMar>
              <w:top w:w="72" w:type="dxa"/>
              <w:left w:w="144" w:type="dxa"/>
              <w:bottom w:w="72" w:type="dxa"/>
              <w:right w:w="144" w:type="dxa"/>
            </w:tcMar>
            <w:tcPrChange w:id="307" w:author="Tootooni, Mohammad Samie" w:date="2024-09-04T17:10:00Z" w16du:dateUtc="2024-09-04T22:10:00Z">
              <w:tcPr>
                <w:tcW w:w="5100" w:type="dxa"/>
                <w:gridSpan w:val="2"/>
                <w:shd w:val="clear" w:color="auto" w:fill="auto"/>
                <w:tcMar>
                  <w:top w:w="72" w:type="dxa"/>
                  <w:left w:w="144" w:type="dxa"/>
                  <w:bottom w:w="72" w:type="dxa"/>
                  <w:right w:w="144" w:type="dxa"/>
                </w:tcMar>
              </w:tcPr>
            </w:tcPrChange>
          </w:tcPr>
          <w:p w14:paraId="00000033"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Respiratory infection due to COVID-19</w:t>
            </w:r>
          </w:p>
        </w:tc>
      </w:tr>
      <w:tr w:rsidR="00743DF7" w14:paraId="04048F24" w14:textId="77777777" w:rsidTr="00D819D2">
        <w:trPr>
          <w:trHeight w:val="23"/>
          <w:jc w:val="center"/>
          <w:trPrChange w:id="308" w:author="Tootooni, Mohammad Samie" w:date="2024-09-04T17:10:00Z" w16du:dateUtc="2024-09-04T22:10:00Z">
            <w:trPr>
              <w:gridAfter w:val="0"/>
              <w:trHeight w:val="557"/>
              <w:jc w:val="center"/>
            </w:trPr>
          </w:trPrChange>
        </w:trPr>
        <w:tc>
          <w:tcPr>
            <w:tcW w:w="3923" w:type="dxa"/>
            <w:shd w:val="clear" w:color="auto" w:fill="auto"/>
            <w:tcMar>
              <w:top w:w="72" w:type="dxa"/>
              <w:left w:w="144" w:type="dxa"/>
              <w:bottom w:w="72" w:type="dxa"/>
              <w:right w:w="144" w:type="dxa"/>
            </w:tcMar>
            <w:tcPrChange w:id="309" w:author="Tootooni, Mohammad Samie" w:date="2024-09-04T17:10:00Z" w16du:dateUtc="2024-09-04T22:10:00Z">
              <w:tcPr>
                <w:tcW w:w="2640" w:type="dxa"/>
                <w:shd w:val="clear" w:color="auto" w:fill="auto"/>
                <w:tcMar>
                  <w:top w:w="72" w:type="dxa"/>
                  <w:left w:w="144" w:type="dxa"/>
                  <w:bottom w:w="72" w:type="dxa"/>
                  <w:right w:w="144" w:type="dxa"/>
                </w:tcMar>
              </w:tcPr>
            </w:tcPrChange>
          </w:tcPr>
          <w:p w14:paraId="00000034" w14:textId="622B25D6"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J80 </w:t>
            </w:r>
            <w:sdt>
              <w:sdtPr>
                <w:rPr>
                  <w:rFonts w:ascii="Times New Roman" w:eastAsia="Times New Roman" w:hAnsi="Times New Roman" w:cs="Times New Roman"/>
                  <w:color w:val="000000"/>
                  <w:sz w:val="18"/>
                  <w:szCs w:val="18"/>
                </w:rPr>
                <w:tag w:val="MENDELEY_CITATION_v3_eyJjaXRhdGlvbklEIjoiTUVOREVMRVlfQ0lUQVRJT05fODU1OTRjNmYtODZhNy00NmY1LTgyNDQtOTk5MDNhNzUzMDRlIiwicHJvcGVydGllcyI6eyJub3RlSW5kZXgiOjB9LCJpc0VkaXRlZCI6ZmFsc2UsIm1hbnVhbE92ZXJyaWRlIjp7ImlzTWFudWFsbHlPdmVycmlkZGVuIjpmYWxzZSwiY2l0ZXByb2NUZXh0IjoiWzM2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
                <w:id w:val="1532309061"/>
                <w:placeholder>
                  <w:docPart w:val="DefaultPlaceholder_-1854013440"/>
                </w:placeholder>
              </w:sdtPr>
              <w:sdtContent>
                <w:r w:rsidR="00730F42" w:rsidRPr="00D227EF">
                  <w:rPr>
                    <w:rFonts w:ascii="Times New Roman" w:eastAsia="Times New Roman" w:hAnsi="Times New Roman" w:cs="Times New Roman"/>
                    <w:color w:val="000000"/>
                    <w:sz w:val="18"/>
                    <w:szCs w:val="18"/>
                  </w:rPr>
                  <w:t>[36]</w:t>
                </w:r>
              </w:sdtContent>
            </w:sdt>
          </w:p>
        </w:tc>
        <w:tc>
          <w:tcPr>
            <w:tcW w:w="5003" w:type="dxa"/>
            <w:shd w:val="clear" w:color="auto" w:fill="auto"/>
            <w:tcMar>
              <w:top w:w="72" w:type="dxa"/>
              <w:left w:w="144" w:type="dxa"/>
              <w:bottom w:w="72" w:type="dxa"/>
              <w:right w:w="144" w:type="dxa"/>
            </w:tcMar>
            <w:tcPrChange w:id="310" w:author="Tootooni, Mohammad Samie" w:date="2024-09-04T17:10:00Z" w16du:dateUtc="2024-09-04T22:10:00Z">
              <w:tcPr>
                <w:tcW w:w="5100" w:type="dxa"/>
                <w:gridSpan w:val="2"/>
                <w:shd w:val="clear" w:color="auto" w:fill="auto"/>
                <w:tcMar>
                  <w:top w:w="72" w:type="dxa"/>
                  <w:left w:w="144" w:type="dxa"/>
                  <w:bottom w:w="72" w:type="dxa"/>
                  <w:right w:w="144" w:type="dxa"/>
                </w:tcMar>
              </w:tcPr>
            </w:tcPrChange>
          </w:tcPr>
          <w:p w14:paraId="00000035" w14:textId="77777777" w:rsidR="00743DF7" w:rsidRDefault="00000000" w:rsidP="00D819D2">
            <w:pPr>
              <w:spacing w:after="0" w:line="276"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Acute Respiratory Distress Syndrome (ARDS) due to COVID-19</w:t>
            </w:r>
          </w:p>
        </w:tc>
      </w:tr>
    </w:tbl>
    <w:p w14:paraId="2D35F01E" w14:textId="29EA9D08" w:rsidR="00E76B42" w:rsidDel="00B15E7E" w:rsidRDefault="00E76B42">
      <w:pPr>
        <w:spacing w:line="360" w:lineRule="auto"/>
        <w:jc w:val="both"/>
        <w:rPr>
          <w:del w:id="311" w:author="Kasaie Sharifi, Seyed Alireza" w:date="2024-09-17T11:56:00Z" w16du:dateUtc="2024-09-17T16:56:00Z"/>
          <w:rFonts w:ascii="Times New Roman" w:eastAsia="Times New Roman" w:hAnsi="Times New Roman" w:cs="Times New Roman"/>
          <w:sz w:val="20"/>
          <w:szCs w:val="20"/>
        </w:rPr>
      </w:pPr>
    </w:p>
    <w:p w14:paraId="0000003A" w14:textId="380CE84C" w:rsidR="00743DF7" w:rsidDel="00B15E7E" w:rsidRDefault="00000000" w:rsidP="00B15E7E">
      <w:pPr>
        <w:spacing w:after="0" w:line="240" w:lineRule="auto"/>
        <w:rPr>
          <w:del w:id="312" w:author="Kasaie Sharifi, Seyed Alireza" w:date="2024-09-17T11:56:00Z" w16du:dateUtc="2024-09-17T16:56:00Z"/>
          <w:rFonts w:ascii="Times New Roman" w:eastAsia="Times New Roman" w:hAnsi="Times New Roman" w:cs="Times New Roman"/>
          <w:sz w:val="18"/>
          <w:szCs w:val="18"/>
        </w:rPr>
        <w:pPrChange w:id="313" w:author="Kasaie Sharifi, Seyed Alireza" w:date="2024-09-17T11:55:00Z" w16du:dateUtc="2024-09-17T16:55:00Z">
          <w:pPr>
            <w:spacing w:after="0" w:line="240" w:lineRule="auto"/>
            <w:jc w:val="center"/>
          </w:pPr>
        </w:pPrChange>
      </w:pPr>
      <w:del w:id="314" w:author="Kasaie Sharifi, Seyed Alireza" w:date="2024-09-17T11:55:00Z" w16du:dateUtc="2024-09-17T16:55:00Z">
        <w:r w:rsidDel="00B15E7E">
          <w:rPr>
            <w:rFonts w:ascii="Times New Roman" w:eastAsia="Times New Roman" w:hAnsi="Times New Roman" w:cs="Times New Roman"/>
            <w:noProof/>
            <w:sz w:val="18"/>
            <w:szCs w:val="18"/>
          </w:rPr>
          <w:drawing>
            <wp:inline distT="0" distB="0" distL="0" distR="0" wp14:anchorId="0F29A015" wp14:editId="1C6FE18E">
              <wp:extent cx="5462546" cy="4365266"/>
              <wp:effectExtent l="0" t="0" r="5080" b="0"/>
              <wp:docPr id="1518428529" name="image3.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map of a city&#10;&#10;Description automatically generated"/>
                      <pic:cNvPicPr preferRelativeResize="0"/>
                    </pic:nvPicPr>
                    <pic:blipFill>
                      <a:blip r:embed="rId12"/>
                      <a:srcRect/>
                      <a:stretch>
                        <a:fillRect/>
                      </a:stretch>
                    </pic:blipFill>
                    <pic:spPr>
                      <a:xfrm>
                        <a:off x="0" y="0"/>
                        <a:ext cx="5469602" cy="4370904"/>
                      </a:xfrm>
                      <a:prstGeom prst="rect">
                        <a:avLst/>
                      </a:prstGeom>
                      <a:ln/>
                    </pic:spPr>
                  </pic:pic>
                </a:graphicData>
              </a:graphic>
            </wp:inline>
          </w:drawing>
        </w:r>
      </w:del>
    </w:p>
    <w:p w14:paraId="53084E74" w14:textId="521C0D31" w:rsidR="00210D31" w:rsidRDefault="00000000">
      <w:pPr>
        <w:spacing w:after="240" w:line="240" w:lineRule="auto"/>
        <w:jc w:val="center"/>
        <w:rPr>
          <w:ins w:id="315" w:author="Kasaie Sharifi, Seyed Alireza" w:date="2024-09-17T11:54:00Z" w16du:dateUtc="2024-09-17T16:54:00Z"/>
          <w:rFonts w:ascii="Times New Roman" w:eastAsia="Times New Roman" w:hAnsi="Times New Roman" w:cs="Times New Roman"/>
          <w:sz w:val="18"/>
          <w:szCs w:val="18"/>
        </w:rPr>
      </w:pPr>
      <w:del w:id="316" w:author="Kasaie Sharifi, Seyed Alireza" w:date="2024-09-17T11:56:00Z" w16du:dateUtc="2024-09-17T16:56:00Z">
        <w:r w:rsidDel="00B15E7E">
          <w:rPr>
            <w:rFonts w:ascii="Times New Roman" w:eastAsia="Times New Roman" w:hAnsi="Times New Roman" w:cs="Times New Roman"/>
            <w:b/>
            <w:sz w:val="18"/>
            <w:szCs w:val="18"/>
          </w:rPr>
          <w:delText>Figure 2:</w:delText>
        </w:r>
        <w:r w:rsidDel="00B15E7E">
          <w:rPr>
            <w:rFonts w:ascii="Times New Roman" w:eastAsia="Times New Roman" w:hAnsi="Times New Roman" w:cs="Times New Roman"/>
            <w:sz w:val="18"/>
            <w:szCs w:val="18"/>
          </w:rPr>
          <w:delText xml:space="preserve"> </w:delText>
        </w:r>
        <w:commentRangeStart w:id="317"/>
        <w:r w:rsidDel="00B15E7E">
          <w:rPr>
            <w:rFonts w:ascii="Times New Roman" w:eastAsia="Times New Roman" w:hAnsi="Times New Roman" w:cs="Times New Roman"/>
            <w:sz w:val="18"/>
            <w:szCs w:val="18"/>
          </w:rPr>
          <w:delText xml:space="preserve">Distribution </w:delText>
        </w:r>
        <w:commentRangeEnd w:id="317"/>
        <w:r w:rsidR="00D819D2" w:rsidDel="00B15E7E">
          <w:rPr>
            <w:rStyle w:val="CommentReference"/>
          </w:rPr>
          <w:commentReference w:id="317"/>
        </w:r>
        <w:r w:rsidDel="00B15E7E">
          <w:rPr>
            <w:rFonts w:ascii="Times New Roman" w:eastAsia="Times New Roman" w:hAnsi="Times New Roman" w:cs="Times New Roman"/>
            <w:sz w:val="18"/>
            <w:szCs w:val="18"/>
          </w:rPr>
          <w:delText>of 147 zip codes with COVID-19 patients frequently served by Loyola hospital</w:delText>
        </w:r>
      </w:del>
      <w:ins w:id="318" w:author="Tootooni, Mohammad Samie" w:date="2024-09-04T17:04:00Z" w16du:dateUtc="2024-09-04T22:04:00Z">
        <w:del w:id="319" w:author="Kasaie Sharifi, Seyed Alireza" w:date="2024-09-17T11:56:00Z" w16du:dateUtc="2024-09-17T16:56:00Z">
          <w:r w:rsidR="00856627" w:rsidDel="00B15E7E">
            <w:rPr>
              <w:rFonts w:ascii="Times New Roman" w:eastAsia="Times New Roman" w:hAnsi="Times New Roman" w:cs="Times New Roman"/>
              <w:sz w:val="18"/>
              <w:szCs w:val="18"/>
            </w:rPr>
            <w:delText>LUMC</w:delText>
          </w:r>
        </w:del>
      </w:ins>
      <w:del w:id="320" w:author="Kasaie Sharifi, Seyed Alireza" w:date="2024-09-17T11:56:00Z" w16du:dateUtc="2024-09-17T16:56:00Z">
        <w:r w:rsidDel="00B15E7E">
          <w:rPr>
            <w:rFonts w:ascii="Times New Roman" w:eastAsia="Times New Roman" w:hAnsi="Times New Roman" w:cs="Times New Roman"/>
            <w:sz w:val="18"/>
            <w:szCs w:val="18"/>
          </w:rPr>
          <w:delText xml:space="preserve"> </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96"/>
        <w:tblGridChange w:id="321">
          <w:tblGrid>
            <w:gridCol w:w="4664"/>
            <w:gridCol w:w="4696"/>
          </w:tblGrid>
        </w:tblGridChange>
      </w:tblGrid>
      <w:tr w:rsidR="00A5197B" w14:paraId="661C0A56" w14:textId="77777777" w:rsidTr="00A5197B">
        <w:trPr>
          <w:trHeight w:val="3752"/>
          <w:ins w:id="322" w:author="Kasaie Sharifi, Seyed Alireza" w:date="2024-09-17T11:55:00Z" w16du:dateUtc="2024-09-17T16:55:00Z"/>
        </w:trPr>
        <w:tc>
          <w:tcPr>
            <w:tcW w:w="4659" w:type="dxa"/>
          </w:tcPr>
          <w:p w14:paraId="3F0DC0A9" w14:textId="71A81695" w:rsidR="00B15E7E" w:rsidRDefault="00B15E7E">
            <w:pPr>
              <w:spacing w:after="240"/>
              <w:jc w:val="center"/>
              <w:rPr>
                <w:ins w:id="323" w:author="Kasaie Sharifi, Seyed Alireza" w:date="2024-09-17T11:55:00Z" w16du:dateUtc="2024-09-17T16:55:00Z"/>
                <w:rFonts w:ascii="Times New Roman" w:eastAsia="Times New Roman" w:hAnsi="Times New Roman" w:cs="Times New Roman"/>
                <w:sz w:val="18"/>
                <w:szCs w:val="18"/>
              </w:rPr>
            </w:pPr>
            <w:ins w:id="324" w:author="Kasaie Sharifi, Seyed Alireza" w:date="2024-09-17T11:55:00Z" w16du:dateUtc="2024-09-17T16:55:00Z">
              <w:r>
                <w:rPr>
                  <w:rFonts w:ascii="Times New Roman" w:eastAsia="Times New Roman" w:hAnsi="Times New Roman" w:cs="Times New Roman"/>
                  <w:noProof/>
                  <w:sz w:val="18"/>
                  <w:szCs w:val="18"/>
                </w:rPr>
                <w:drawing>
                  <wp:inline distT="0" distB="0" distL="0" distR="0" wp14:anchorId="5877357C" wp14:editId="3043B0E5">
                    <wp:extent cx="2831910" cy="2272030"/>
                    <wp:effectExtent l="0" t="0" r="6985" b="0"/>
                    <wp:docPr id="1971465431" name="image3.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map of a city&#10;&#10;Description automatically generated"/>
                            <pic:cNvPicPr preferRelativeResize="0"/>
                          </pic:nvPicPr>
                          <pic:blipFill>
                            <a:blip r:embed="rId12"/>
                            <a:srcRect/>
                            <a:stretch>
                              <a:fillRect/>
                            </a:stretch>
                          </pic:blipFill>
                          <pic:spPr>
                            <a:xfrm>
                              <a:off x="0" y="0"/>
                              <a:ext cx="2849339" cy="2286013"/>
                            </a:xfrm>
                            <a:prstGeom prst="rect">
                              <a:avLst/>
                            </a:prstGeom>
                            <a:ln/>
                          </pic:spPr>
                        </pic:pic>
                      </a:graphicData>
                    </a:graphic>
                  </wp:inline>
                </w:drawing>
              </w:r>
            </w:ins>
          </w:p>
        </w:tc>
        <w:tc>
          <w:tcPr>
            <w:tcW w:w="4691" w:type="dxa"/>
          </w:tcPr>
          <w:p w14:paraId="0DA4F541" w14:textId="591AC1C6" w:rsidR="00B15E7E" w:rsidRDefault="00B15E7E" w:rsidP="00B15E7E">
            <w:pPr>
              <w:spacing w:after="240"/>
              <w:rPr>
                <w:ins w:id="325" w:author="Kasaie Sharifi, Seyed Alireza" w:date="2024-09-17T11:55:00Z" w16du:dateUtc="2024-09-17T16:55:00Z"/>
                <w:rFonts w:ascii="Times New Roman" w:eastAsia="Times New Roman" w:hAnsi="Times New Roman" w:cs="Times New Roman"/>
                <w:sz w:val="18"/>
                <w:szCs w:val="18"/>
              </w:rPr>
              <w:pPrChange w:id="326" w:author="Kasaie Sharifi, Seyed Alireza" w:date="2024-09-17T11:55:00Z" w16du:dateUtc="2024-09-17T16:55:00Z">
                <w:pPr>
                  <w:spacing w:after="240"/>
                  <w:jc w:val="center"/>
                </w:pPr>
              </w:pPrChange>
            </w:pPr>
            <w:ins w:id="327" w:author="Kasaie Sharifi, Seyed Alireza" w:date="2024-09-17T11:55:00Z" w16du:dateUtc="2024-09-17T16:55:00Z">
              <w:r>
                <w:rPr>
                  <w:noProof/>
                </w:rPr>
                <w:drawing>
                  <wp:inline distT="0" distB="0" distL="0" distR="0" wp14:anchorId="7288B4C0" wp14:editId="7C69A8B2">
                    <wp:extent cx="2859206" cy="2266548"/>
                    <wp:effectExtent l="0" t="0" r="0" b="635"/>
                    <wp:docPr id="80066088" name="Picture 1" descr="A map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11404" name="Picture 1" descr="A map with red and blue squares&#10;&#10;Description automatically generated"/>
                            <pic:cNvPicPr/>
                          </pic:nvPicPr>
                          <pic:blipFill>
                            <a:blip r:embed="rId13"/>
                            <a:stretch>
                              <a:fillRect/>
                            </a:stretch>
                          </pic:blipFill>
                          <pic:spPr>
                            <a:xfrm>
                              <a:off x="0" y="0"/>
                              <a:ext cx="2874833" cy="2278936"/>
                            </a:xfrm>
                            <a:prstGeom prst="rect">
                              <a:avLst/>
                            </a:prstGeom>
                          </pic:spPr>
                        </pic:pic>
                      </a:graphicData>
                    </a:graphic>
                  </wp:inline>
                </w:drawing>
              </w:r>
            </w:ins>
          </w:p>
        </w:tc>
      </w:tr>
      <w:tr w:rsidR="00B15E7E" w14:paraId="4A27252A" w14:textId="77777777" w:rsidTr="00A5197B">
        <w:tc>
          <w:tcPr>
            <w:tcW w:w="4659" w:type="dxa"/>
          </w:tcPr>
          <w:p w14:paraId="12AA5F4A" w14:textId="75CD55D0" w:rsidR="00B15E7E" w:rsidRPr="00A5197B" w:rsidRDefault="0076770B" w:rsidP="00A5197B">
            <w:pPr>
              <w:pStyle w:val="ListParagraph"/>
              <w:numPr>
                <w:ilvl w:val="0"/>
                <w:numId w:val="3"/>
              </w:numPr>
              <w:spacing w:after="240"/>
              <w:jc w:val="center"/>
              <w:rPr>
                <w:rFonts w:ascii="Times New Roman" w:eastAsia="Times New Roman" w:hAnsi="Times New Roman" w:cs="Times New Roman"/>
                <w:sz w:val="18"/>
                <w:szCs w:val="18"/>
              </w:rPr>
            </w:pPr>
            <w:r w:rsidRPr="0076770B">
              <w:rPr>
                <w:rFonts w:ascii="Times New Roman" w:eastAsia="Times New Roman" w:hAnsi="Times New Roman" w:cs="Times New Roman"/>
                <w:sz w:val="18"/>
                <w:szCs w:val="18"/>
              </w:rPr>
              <w:t>Selected Zip Codes in the Chicagoland Area and Surrounding Regions</w:t>
            </w:r>
          </w:p>
        </w:tc>
        <w:tc>
          <w:tcPr>
            <w:tcW w:w="4691" w:type="dxa"/>
          </w:tcPr>
          <w:p w14:paraId="2D164378" w14:textId="083316D3" w:rsidR="00B15E7E" w:rsidRPr="00A5197B" w:rsidRDefault="00A5197B" w:rsidP="00A5197B">
            <w:pPr>
              <w:pStyle w:val="ListParagraph"/>
              <w:numPr>
                <w:ilvl w:val="0"/>
                <w:numId w:val="3"/>
              </w:numPr>
              <w:spacing w:after="240"/>
              <w:jc w:val="center"/>
              <w:rPr>
                <w:rFonts w:ascii="Times New Roman" w:eastAsia="Times New Roman" w:hAnsi="Times New Roman" w:cs="Times New Roman"/>
                <w:sz w:val="18"/>
                <w:szCs w:val="18"/>
              </w:rPr>
            </w:pPr>
            <w:r w:rsidRPr="00A5197B">
              <w:rPr>
                <w:rFonts w:ascii="Times New Roman" w:eastAsia="Times New Roman" w:hAnsi="Times New Roman" w:cs="Times New Roman"/>
                <w:sz w:val="18"/>
                <w:szCs w:val="18"/>
              </w:rPr>
              <w:t>ADI Score Classification of Zip Codes in the Chicagoland Area</w:t>
            </w:r>
          </w:p>
        </w:tc>
      </w:tr>
    </w:tbl>
    <w:p w14:paraId="70FA1DDF" w14:textId="788FF988" w:rsidR="00210D31" w:rsidRDefault="00B15E7E" w:rsidP="00A5197B">
      <w:pPr>
        <w:spacing w:after="24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t>Figure 2:</w:t>
      </w:r>
      <w:r>
        <w:rPr>
          <w:rFonts w:ascii="Times New Roman" w:eastAsia="Times New Roman" w:hAnsi="Times New Roman" w:cs="Times New Roman"/>
          <w:sz w:val="18"/>
          <w:szCs w:val="18"/>
        </w:rPr>
        <w:t xml:space="preserve"> </w:t>
      </w:r>
      <w:commentRangeStart w:id="328"/>
      <w:r>
        <w:rPr>
          <w:rFonts w:ascii="Times New Roman" w:eastAsia="Times New Roman" w:hAnsi="Times New Roman" w:cs="Times New Roman"/>
          <w:sz w:val="18"/>
          <w:szCs w:val="18"/>
        </w:rPr>
        <w:t xml:space="preserve">Distribution </w:t>
      </w:r>
      <w:commentRangeEnd w:id="328"/>
      <w:r>
        <w:rPr>
          <w:rStyle w:val="CommentReference"/>
        </w:rPr>
        <w:commentReference w:id="328"/>
      </w:r>
      <w:r>
        <w:rPr>
          <w:rFonts w:ascii="Times New Roman" w:eastAsia="Times New Roman" w:hAnsi="Times New Roman" w:cs="Times New Roman"/>
          <w:sz w:val="18"/>
          <w:szCs w:val="18"/>
        </w:rPr>
        <w:t xml:space="preserve">of 147 zip codes with COVID-19 patients frequently served by LUMC </w:t>
      </w:r>
    </w:p>
    <w:p w14:paraId="0000003C" w14:textId="77777777" w:rsidR="00743DF7"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dataset comprised various variables essential for analyzing the impact of SHIELD test centers on </w:t>
      </w:r>
      <w:sdt>
        <w:sdtPr>
          <w:tag w:val="goog_rdk_116"/>
          <w:id w:val="1635673172"/>
        </w:sdtPr>
        <w:sdtContent>
          <w:ins w:id="329" w:author="Sina Ansari" w:date="2024-08-16T03:19:00Z">
            <w:r>
              <w:rPr>
                <w:rFonts w:ascii="Times New Roman" w:eastAsia="Times New Roman" w:hAnsi="Times New Roman" w:cs="Times New Roman"/>
                <w:sz w:val="20"/>
                <w:szCs w:val="20"/>
              </w:rPr>
              <w:t>COVID-19</w:t>
            </w:r>
          </w:ins>
        </w:sdtContent>
      </w:sdt>
      <w:sdt>
        <w:sdtPr>
          <w:tag w:val="goog_rdk_117"/>
          <w:id w:val="1004637009"/>
        </w:sdtPr>
        <w:sdtContent>
          <w:del w:id="330" w:author="Sina Ansari" w:date="2024-08-16T03:19: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admissions </w:t>
      </w:r>
      <w:sdt>
        <w:sdtPr>
          <w:tag w:val="goog_rdk_118"/>
          <w:id w:val="-74511138"/>
        </w:sdtPr>
        <w:sdtContent>
          <w:ins w:id="331" w:author="Sina Ansari" w:date="2024-08-16T14:24:00Z">
            <w:r>
              <w:rPr>
                <w:rFonts w:ascii="Times New Roman" w:eastAsia="Times New Roman" w:hAnsi="Times New Roman" w:cs="Times New Roman"/>
                <w:sz w:val="20"/>
                <w:szCs w:val="20"/>
              </w:rPr>
              <w:t>rates</w:t>
            </w:r>
          </w:ins>
        </w:sdtContent>
      </w:sdt>
      <w:sdt>
        <w:sdtPr>
          <w:tag w:val="goog_rdk_119"/>
          <w:id w:val="-113837289"/>
        </w:sdtPr>
        <w:sdtContent>
          <w:del w:id="332" w:author="Sina Ansari" w:date="2024-08-16T14:24:00Z">
            <w:r>
              <w:rPr>
                <w:rFonts w:ascii="Times New Roman" w:eastAsia="Times New Roman" w:hAnsi="Times New Roman" w:cs="Times New Roman"/>
                <w:sz w:val="20"/>
                <w:szCs w:val="20"/>
              </w:rPr>
              <w:delText>rate</w:delText>
            </w:r>
          </w:del>
        </w:sdtContent>
      </w:sdt>
      <w:r>
        <w:rPr>
          <w:rFonts w:ascii="Times New Roman" w:eastAsia="Times New Roman" w:hAnsi="Times New Roman" w:cs="Times New Roman"/>
          <w:sz w:val="20"/>
          <w:szCs w:val="20"/>
        </w:rPr>
        <w:t xml:space="preserve"> across different zip codes.</w:t>
      </w:r>
      <w:sdt>
        <w:sdtPr>
          <w:tag w:val="goog_rdk_120"/>
          <w:id w:val="580411703"/>
        </w:sdtPr>
        <w:sdtContent>
          <w:commentRangeStart w:id="333"/>
        </w:sdtContent>
      </w:sdt>
      <w:sdt>
        <w:sdtPr>
          <w:tag w:val="goog_rdk_121"/>
          <w:id w:val="-512383509"/>
        </w:sdtPr>
        <w:sdtContent>
          <w:commentRangeStart w:id="334"/>
        </w:sdtContent>
      </w:sdt>
      <w:r>
        <w:rPr>
          <w:rFonts w:ascii="Times New Roman" w:eastAsia="Times New Roman" w:hAnsi="Times New Roman" w:cs="Times New Roman"/>
          <w:sz w:val="20"/>
          <w:szCs w:val="20"/>
        </w:rPr>
        <w:t xml:space="preserve"> Below is a brief description of each variable </w:t>
      </w:r>
      <w:commentRangeEnd w:id="333"/>
      <w:r>
        <w:commentReference w:id="333"/>
      </w:r>
      <w:commentRangeEnd w:id="334"/>
      <w:r>
        <w:commentReference w:id="334"/>
      </w:r>
      <w:r>
        <w:rPr>
          <w:rFonts w:ascii="Times New Roman" w:eastAsia="Times New Roman" w:hAnsi="Times New Roman" w:cs="Times New Roman"/>
          <w:sz w:val="20"/>
          <w:szCs w:val="20"/>
        </w:rPr>
        <w:t>included in the dataset:</w:t>
      </w:r>
    </w:p>
    <w:tbl>
      <w:tblPr>
        <w:tblW w:w="9360" w:type="dxa"/>
        <w:jc w:val="center"/>
        <w:tblBorders>
          <w:top w:val="single" w:sz="4" w:space="0" w:color="auto"/>
          <w:bottom w:val="single" w:sz="4" w:space="0" w:color="auto"/>
        </w:tblBorders>
        <w:tblLook w:val="04A0" w:firstRow="1" w:lastRow="0" w:firstColumn="1" w:lastColumn="0" w:noHBand="0" w:noVBand="1"/>
        <w:tblPrChange w:id="335" w:author="Tootooni, Mohammad Samie" w:date="2024-09-04T17:16:00Z" w16du:dateUtc="2024-09-04T22:16:00Z">
          <w:tblPr>
            <w:tblW w:w="9360" w:type="dxa"/>
            <w:jc w:val="center"/>
            <w:tblBorders>
              <w:top w:val="single" w:sz="4" w:space="0" w:color="auto"/>
              <w:bottom w:val="single" w:sz="4" w:space="0" w:color="auto"/>
            </w:tblBorders>
            <w:tblLook w:val="04A0" w:firstRow="1" w:lastRow="0" w:firstColumn="1" w:lastColumn="0" w:noHBand="0" w:noVBand="1"/>
          </w:tblPr>
        </w:tblPrChange>
      </w:tblPr>
      <w:tblGrid>
        <w:gridCol w:w="2000"/>
        <w:gridCol w:w="1205"/>
        <w:gridCol w:w="1205"/>
        <w:gridCol w:w="2699"/>
        <w:gridCol w:w="1235"/>
        <w:gridCol w:w="1016"/>
        <w:tblGridChange w:id="336">
          <w:tblGrid>
            <w:gridCol w:w="2000"/>
            <w:gridCol w:w="1205"/>
            <w:gridCol w:w="1205"/>
            <w:gridCol w:w="84"/>
            <w:gridCol w:w="2615"/>
            <w:gridCol w:w="1235"/>
            <w:gridCol w:w="1016"/>
          </w:tblGrid>
        </w:tblGridChange>
      </w:tblGrid>
      <w:tr w:rsidR="00BF2EB4" w:rsidRPr="007209DD" w14:paraId="228FC05B" w14:textId="77777777" w:rsidTr="001C6C80">
        <w:trPr>
          <w:trHeight w:val="307"/>
          <w:jc w:val="center"/>
          <w:trPrChange w:id="337" w:author="Tootooni, Mohammad Samie" w:date="2024-09-04T17:16:00Z" w16du:dateUtc="2024-09-04T22:16:00Z">
            <w:trPr>
              <w:trHeight w:val="307"/>
              <w:jc w:val="center"/>
            </w:trPr>
          </w:trPrChange>
        </w:trPr>
        <w:tc>
          <w:tcPr>
            <w:tcW w:w="2000" w:type="dxa"/>
            <w:tcBorders>
              <w:bottom w:val="single" w:sz="4" w:space="0" w:color="auto"/>
            </w:tcBorders>
            <w:shd w:val="clear" w:color="auto" w:fill="auto"/>
            <w:noWrap/>
            <w:vAlign w:val="center"/>
            <w:hideMark/>
            <w:tcPrChange w:id="338" w:author="Tootooni, Mohammad Samie" w:date="2024-09-04T17:16:00Z" w16du:dateUtc="2024-09-04T22:16:00Z">
              <w:tcPr>
                <w:tcW w:w="2001" w:type="dxa"/>
                <w:tcBorders>
                  <w:bottom w:val="single" w:sz="4" w:space="0" w:color="auto"/>
                </w:tcBorders>
                <w:shd w:val="clear" w:color="auto" w:fill="auto"/>
                <w:noWrap/>
                <w:vAlign w:val="center"/>
                <w:hideMark/>
              </w:tcPr>
            </w:tcPrChange>
          </w:tcPr>
          <w:p w14:paraId="700C21B7" w14:textId="77777777" w:rsidR="004F036C" w:rsidRPr="004F036C" w:rsidRDefault="004F036C">
            <w:pPr>
              <w:spacing w:after="120" w:line="240" w:lineRule="auto"/>
              <w:rPr>
                <w:rFonts w:ascii="Times New Roman" w:eastAsia="Times New Roman" w:hAnsi="Times New Roman" w:cs="Times New Roman"/>
                <w:b/>
                <w:bCs/>
                <w:color w:val="000000"/>
                <w:sz w:val="20"/>
                <w:szCs w:val="20"/>
              </w:rPr>
              <w:pPrChange w:id="339" w:author="Tootooni, Mohammad Samie" w:date="2024-09-04T17:15:00Z" w16du:dateUtc="2024-09-04T22:15:00Z">
                <w:pPr>
                  <w:spacing w:after="0" w:line="240" w:lineRule="auto"/>
                </w:pPr>
              </w:pPrChange>
            </w:pPr>
            <w:r w:rsidRPr="004F036C">
              <w:rPr>
                <w:rFonts w:ascii="Times New Roman" w:eastAsia="Times New Roman" w:hAnsi="Times New Roman" w:cs="Times New Roman"/>
                <w:b/>
                <w:bCs/>
                <w:color w:val="000000"/>
                <w:sz w:val="20"/>
                <w:szCs w:val="20"/>
              </w:rPr>
              <w:t>Variable</w:t>
            </w:r>
          </w:p>
        </w:tc>
        <w:tc>
          <w:tcPr>
            <w:tcW w:w="1205" w:type="dxa"/>
            <w:tcBorders>
              <w:bottom w:val="single" w:sz="4" w:space="0" w:color="auto"/>
            </w:tcBorders>
            <w:shd w:val="clear" w:color="auto" w:fill="auto"/>
            <w:noWrap/>
            <w:vAlign w:val="center"/>
            <w:hideMark/>
            <w:tcPrChange w:id="340" w:author="Tootooni, Mohammad Samie" w:date="2024-09-04T17:16:00Z" w16du:dateUtc="2024-09-04T22:16:00Z">
              <w:tcPr>
                <w:tcW w:w="1203" w:type="dxa"/>
                <w:tcBorders>
                  <w:bottom w:val="single" w:sz="4" w:space="0" w:color="auto"/>
                </w:tcBorders>
                <w:shd w:val="clear" w:color="auto" w:fill="auto"/>
                <w:noWrap/>
                <w:vAlign w:val="center"/>
                <w:hideMark/>
              </w:tcPr>
            </w:tcPrChange>
          </w:tcPr>
          <w:p w14:paraId="1C76596D" w14:textId="77777777" w:rsidR="004F036C" w:rsidRPr="004F036C" w:rsidRDefault="004F036C">
            <w:pPr>
              <w:spacing w:after="120" w:line="240" w:lineRule="auto"/>
              <w:rPr>
                <w:rFonts w:ascii="Times New Roman" w:eastAsia="Times New Roman" w:hAnsi="Times New Roman" w:cs="Times New Roman"/>
                <w:b/>
                <w:bCs/>
                <w:color w:val="000000"/>
                <w:sz w:val="20"/>
                <w:szCs w:val="20"/>
              </w:rPr>
              <w:pPrChange w:id="341" w:author="Tootooni, Mohammad Samie" w:date="2024-09-04T17:15:00Z" w16du:dateUtc="2024-09-04T22:15:00Z">
                <w:pPr>
                  <w:spacing w:after="0" w:line="240" w:lineRule="auto"/>
                </w:pPr>
              </w:pPrChange>
            </w:pPr>
            <w:r w:rsidRPr="004F036C">
              <w:rPr>
                <w:rFonts w:ascii="Times New Roman" w:eastAsia="Times New Roman" w:hAnsi="Times New Roman" w:cs="Times New Roman"/>
                <w:b/>
                <w:bCs/>
                <w:color w:val="000000"/>
                <w:sz w:val="20"/>
                <w:szCs w:val="20"/>
              </w:rPr>
              <w:t>Type</w:t>
            </w:r>
          </w:p>
        </w:tc>
        <w:tc>
          <w:tcPr>
            <w:tcW w:w="1205" w:type="dxa"/>
            <w:tcBorders>
              <w:bottom w:val="single" w:sz="4" w:space="0" w:color="auto"/>
            </w:tcBorders>
            <w:shd w:val="clear" w:color="auto" w:fill="auto"/>
            <w:noWrap/>
            <w:vAlign w:val="center"/>
            <w:hideMark/>
            <w:tcPrChange w:id="342" w:author="Tootooni, Mohammad Samie" w:date="2024-09-04T17:16:00Z" w16du:dateUtc="2024-09-04T22:16:00Z">
              <w:tcPr>
                <w:tcW w:w="1290" w:type="dxa"/>
                <w:gridSpan w:val="2"/>
                <w:tcBorders>
                  <w:bottom w:val="single" w:sz="4" w:space="0" w:color="auto"/>
                </w:tcBorders>
                <w:shd w:val="clear" w:color="auto" w:fill="auto"/>
                <w:noWrap/>
                <w:vAlign w:val="center"/>
                <w:hideMark/>
              </w:tcPr>
            </w:tcPrChange>
          </w:tcPr>
          <w:p w14:paraId="03516C77" w14:textId="77777777" w:rsidR="004F036C" w:rsidRPr="004F036C" w:rsidRDefault="004F036C">
            <w:pPr>
              <w:spacing w:after="120" w:line="240" w:lineRule="auto"/>
              <w:rPr>
                <w:rFonts w:ascii="Times New Roman" w:eastAsia="Times New Roman" w:hAnsi="Times New Roman" w:cs="Times New Roman"/>
                <w:b/>
                <w:bCs/>
                <w:color w:val="000000"/>
                <w:sz w:val="20"/>
                <w:szCs w:val="20"/>
              </w:rPr>
              <w:pPrChange w:id="343" w:author="Tootooni, Mohammad Samie" w:date="2024-09-04T17:15:00Z" w16du:dateUtc="2024-09-04T22:15:00Z">
                <w:pPr>
                  <w:spacing w:after="0" w:line="240" w:lineRule="auto"/>
                </w:pPr>
              </w:pPrChange>
            </w:pPr>
            <w:r w:rsidRPr="004F036C">
              <w:rPr>
                <w:rFonts w:ascii="Times New Roman" w:eastAsia="Times New Roman" w:hAnsi="Times New Roman" w:cs="Times New Roman"/>
                <w:b/>
                <w:bCs/>
                <w:color w:val="000000"/>
                <w:sz w:val="20"/>
                <w:szCs w:val="20"/>
              </w:rPr>
              <w:t>Class</w:t>
            </w:r>
          </w:p>
        </w:tc>
        <w:tc>
          <w:tcPr>
            <w:tcW w:w="2699" w:type="dxa"/>
            <w:tcBorders>
              <w:bottom w:val="single" w:sz="4" w:space="0" w:color="auto"/>
            </w:tcBorders>
            <w:shd w:val="clear" w:color="auto" w:fill="auto"/>
            <w:noWrap/>
            <w:vAlign w:val="center"/>
            <w:hideMark/>
            <w:tcPrChange w:id="344" w:author="Tootooni, Mohammad Samie" w:date="2024-09-04T17:16:00Z" w16du:dateUtc="2024-09-04T22:16:00Z">
              <w:tcPr>
                <w:tcW w:w="2616" w:type="dxa"/>
                <w:tcBorders>
                  <w:bottom w:val="single" w:sz="4" w:space="0" w:color="auto"/>
                </w:tcBorders>
                <w:shd w:val="clear" w:color="auto" w:fill="auto"/>
                <w:noWrap/>
                <w:vAlign w:val="center"/>
                <w:hideMark/>
              </w:tcPr>
            </w:tcPrChange>
          </w:tcPr>
          <w:p w14:paraId="65BAB7BE" w14:textId="77777777" w:rsidR="004F036C" w:rsidRPr="004F036C" w:rsidRDefault="004F036C">
            <w:pPr>
              <w:spacing w:after="120" w:line="240" w:lineRule="auto"/>
              <w:rPr>
                <w:rFonts w:ascii="Times New Roman" w:eastAsia="Times New Roman" w:hAnsi="Times New Roman" w:cs="Times New Roman"/>
                <w:b/>
                <w:bCs/>
                <w:color w:val="000000"/>
                <w:sz w:val="20"/>
                <w:szCs w:val="20"/>
              </w:rPr>
              <w:pPrChange w:id="345" w:author="Tootooni, Mohammad Samie" w:date="2024-09-04T17:15:00Z" w16du:dateUtc="2024-09-04T22:15:00Z">
                <w:pPr>
                  <w:spacing w:after="0" w:line="240" w:lineRule="auto"/>
                </w:pPr>
              </w:pPrChange>
            </w:pPr>
            <w:r w:rsidRPr="004F036C">
              <w:rPr>
                <w:rFonts w:ascii="Times New Roman" w:eastAsia="Times New Roman" w:hAnsi="Times New Roman" w:cs="Times New Roman"/>
                <w:b/>
                <w:bCs/>
                <w:color w:val="000000"/>
                <w:sz w:val="20"/>
                <w:szCs w:val="20"/>
              </w:rPr>
              <w:t>Description</w:t>
            </w:r>
          </w:p>
        </w:tc>
        <w:tc>
          <w:tcPr>
            <w:tcW w:w="1235" w:type="dxa"/>
            <w:tcBorders>
              <w:bottom w:val="single" w:sz="4" w:space="0" w:color="auto"/>
            </w:tcBorders>
            <w:shd w:val="clear" w:color="auto" w:fill="auto"/>
            <w:noWrap/>
            <w:vAlign w:val="center"/>
            <w:hideMark/>
            <w:tcPrChange w:id="346" w:author="Tootooni, Mohammad Samie" w:date="2024-09-04T17:16:00Z" w16du:dateUtc="2024-09-04T22:16:00Z">
              <w:tcPr>
                <w:tcW w:w="1236" w:type="dxa"/>
                <w:tcBorders>
                  <w:bottom w:val="single" w:sz="4" w:space="0" w:color="auto"/>
                </w:tcBorders>
                <w:shd w:val="clear" w:color="auto" w:fill="auto"/>
                <w:noWrap/>
                <w:vAlign w:val="center"/>
                <w:hideMark/>
              </w:tcPr>
            </w:tcPrChange>
          </w:tcPr>
          <w:p w14:paraId="4727DBCD" w14:textId="77777777" w:rsidR="004F036C" w:rsidRPr="004F036C" w:rsidRDefault="004F036C">
            <w:pPr>
              <w:spacing w:after="120" w:line="240" w:lineRule="auto"/>
              <w:jc w:val="center"/>
              <w:rPr>
                <w:rFonts w:ascii="Times New Roman" w:eastAsia="Times New Roman" w:hAnsi="Times New Roman" w:cs="Times New Roman"/>
                <w:b/>
                <w:bCs/>
                <w:color w:val="000000"/>
                <w:sz w:val="20"/>
                <w:szCs w:val="20"/>
              </w:rPr>
              <w:pPrChange w:id="347"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b/>
                <w:bCs/>
                <w:color w:val="000000"/>
                <w:sz w:val="20"/>
                <w:szCs w:val="20"/>
              </w:rPr>
              <w:t>Mean</w:t>
            </w:r>
          </w:p>
        </w:tc>
        <w:tc>
          <w:tcPr>
            <w:tcW w:w="1016" w:type="dxa"/>
            <w:tcBorders>
              <w:bottom w:val="single" w:sz="4" w:space="0" w:color="auto"/>
            </w:tcBorders>
            <w:shd w:val="clear" w:color="auto" w:fill="auto"/>
            <w:noWrap/>
            <w:vAlign w:val="center"/>
            <w:hideMark/>
            <w:tcPrChange w:id="348" w:author="Tootooni, Mohammad Samie" w:date="2024-09-04T17:16:00Z" w16du:dateUtc="2024-09-04T22:16:00Z">
              <w:tcPr>
                <w:tcW w:w="1014" w:type="dxa"/>
                <w:tcBorders>
                  <w:bottom w:val="single" w:sz="4" w:space="0" w:color="auto"/>
                </w:tcBorders>
                <w:shd w:val="clear" w:color="auto" w:fill="auto"/>
                <w:noWrap/>
                <w:vAlign w:val="center"/>
                <w:hideMark/>
              </w:tcPr>
            </w:tcPrChange>
          </w:tcPr>
          <w:p w14:paraId="5F2827E7" w14:textId="77777777" w:rsidR="004F036C" w:rsidRPr="004F036C" w:rsidRDefault="004F036C">
            <w:pPr>
              <w:spacing w:after="120" w:line="240" w:lineRule="auto"/>
              <w:jc w:val="center"/>
              <w:rPr>
                <w:rFonts w:ascii="Times New Roman" w:eastAsia="Times New Roman" w:hAnsi="Times New Roman" w:cs="Times New Roman"/>
                <w:b/>
                <w:bCs/>
                <w:color w:val="000000"/>
                <w:sz w:val="20"/>
                <w:szCs w:val="20"/>
              </w:rPr>
              <w:pPrChange w:id="349"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b/>
                <w:bCs/>
                <w:color w:val="000000"/>
                <w:sz w:val="20"/>
                <w:szCs w:val="20"/>
              </w:rPr>
              <w:t>SD</w:t>
            </w:r>
          </w:p>
        </w:tc>
      </w:tr>
      <w:tr w:rsidR="00BF2EB4" w:rsidRPr="007209DD" w14:paraId="472235F2" w14:textId="77777777" w:rsidTr="001C6C80">
        <w:trPr>
          <w:trHeight w:val="1854"/>
          <w:jc w:val="center"/>
          <w:trPrChange w:id="350" w:author="Tootooni, Mohammad Samie" w:date="2024-09-04T17:16:00Z" w16du:dateUtc="2024-09-04T22:16:00Z">
            <w:trPr>
              <w:trHeight w:val="1854"/>
              <w:jc w:val="center"/>
            </w:trPr>
          </w:trPrChange>
        </w:trPr>
        <w:tc>
          <w:tcPr>
            <w:tcW w:w="2000" w:type="dxa"/>
            <w:tcBorders>
              <w:top w:val="single" w:sz="4" w:space="0" w:color="auto"/>
            </w:tcBorders>
            <w:shd w:val="clear" w:color="auto" w:fill="auto"/>
            <w:noWrap/>
            <w:vAlign w:val="center"/>
            <w:hideMark/>
            <w:tcPrChange w:id="351" w:author="Tootooni, Mohammad Samie" w:date="2024-09-04T17:16:00Z" w16du:dateUtc="2024-09-04T22:16:00Z">
              <w:tcPr>
                <w:tcW w:w="2001" w:type="dxa"/>
                <w:tcBorders>
                  <w:top w:val="single" w:sz="4" w:space="0" w:color="auto"/>
                </w:tcBorders>
                <w:shd w:val="clear" w:color="auto" w:fill="auto"/>
                <w:noWrap/>
                <w:vAlign w:val="center"/>
                <w:hideMark/>
              </w:tcPr>
            </w:tcPrChange>
          </w:tcPr>
          <w:p w14:paraId="7FD32B10" w14:textId="77777777" w:rsidR="004F036C" w:rsidRPr="004F036C" w:rsidRDefault="004F036C">
            <w:pPr>
              <w:spacing w:after="120" w:line="240" w:lineRule="auto"/>
              <w:rPr>
                <w:rFonts w:ascii="Times New Roman" w:eastAsia="Times New Roman" w:hAnsi="Times New Roman" w:cs="Times New Roman"/>
                <w:b/>
                <w:bCs/>
                <w:color w:val="000000"/>
                <w:sz w:val="20"/>
                <w:szCs w:val="20"/>
              </w:rPr>
              <w:pPrChange w:id="352" w:author="Tootooni, Mohammad Samie" w:date="2024-09-04T17:15:00Z" w16du:dateUtc="2024-09-04T22:15:00Z">
                <w:pPr>
                  <w:spacing w:after="0" w:line="240" w:lineRule="auto"/>
                </w:pPr>
              </w:pPrChange>
            </w:pPr>
            <w:r w:rsidRPr="004F036C">
              <w:rPr>
                <w:rFonts w:ascii="Times New Roman" w:eastAsia="Times New Roman" w:hAnsi="Times New Roman" w:cs="Times New Roman"/>
                <w:b/>
                <w:bCs/>
                <w:color w:val="000000"/>
                <w:sz w:val="20"/>
                <w:szCs w:val="20"/>
              </w:rPr>
              <w:lastRenderedPageBreak/>
              <w:t>COVID-19 ICU admission rate</w:t>
            </w:r>
          </w:p>
        </w:tc>
        <w:tc>
          <w:tcPr>
            <w:tcW w:w="1205" w:type="dxa"/>
            <w:tcBorders>
              <w:top w:val="single" w:sz="4" w:space="0" w:color="auto"/>
            </w:tcBorders>
            <w:shd w:val="clear" w:color="auto" w:fill="auto"/>
            <w:noWrap/>
            <w:vAlign w:val="center"/>
            <w:hideMark/>
            <w:tcPrChange w:id="353" w:author="Tootooni, Mohammad Samie" w:date="2024-09-04T17:16:00Z" w16du:dateUtc="2024-09-04T22:16:00Z">
              <w:tcPr>
                <w:tcW w:w="1203" w:type="dxa"/>
                <w:tcBorders>
                  <w:top w:val="single" w:sz="4" w:space="0" w:color="auto"/>
                </w:tcBorders>
                <w:shd w:val="clear" w:color="auto" w:fill="auto"/>
                <w:noWrap/>
                <w:vAlign w:val="center"/>
                <w:hideMark/>
              </w:tcPr>
            </w:tcPrChange>
          </w:tcPr>
          <w:p w14:paraId="6327F401"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354"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Dependent</w:t>
            </w:r>
          </w:p>
        </w:tc>
        <w:tc>
          <w:tcPr>
            <w:tcW w:w="1205" w:type="dxa"/>
            <w:tcBorders>
              <w:top w:val="single" w:sz="4" w:space="0" w:color="auto"/>
            </w:tcBorders>
            <w:shd w:val="clear" w:color="auto" w:fill="auto"/>
            <w:noWrap/>
            <w:vAlign w:val="center"/>
            <w:hideMark/>
            <w:tcPrChange w:id="355" w:author="Tootooni, Mohammad Samie" w:date="2024-09-04T17:16:00Z" w16du:dateUtc="2024-09-04T22:16:00Z">
              <w:tcPr>
                <w:tcW w:w="1290" w:type="dxa"/>
                <w:gridSpan w:val="2"/>
                <w:tcBorders>
                  <w:top w:val="single" w:sz="4" w:space="0" w:color="auto"/>
                </w:tcBorders>
                <w:shd w:val="clear" w:color="auto" w:fill="auto"/>
                <w:noWrap/>
                <w:vAlign w:val="center"/>
                <w:hideMark/>
              </w:tcPr>
            </w:tcPrChange>
          </w:tcPr>
          <w:p w14:paraId="0EC8B97C"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356"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Continuous</w:t>
            </w:r>
          </w:p>
        </w:tc>
        <w:tc>
          <w:tcPr>
            <w:tcW w:w="2699" w:type="dxa"/>
            <w:tcBorders>
              <w:top w:val="single" w:sz="4" w:space="0" w:color="auto"/>
            </w:tcBorders>
            <w:shd w:val="clear" w:color="auto" w:fill="auto"/>
            <w:vAlign w:val="center"/>
            <w:hideMark/>
            <w:tcPrChange w:id="357" w:author="Tootooni, Mohammad Samie" w:date="2024-09-04T17:16:00Z" w16du:dateUtc="2024-09-04T22:16:00Z">
              <w:tcPr>
                <w:tcW w:w="2616" w:type="dxa"/>
                <w:tcBorders>
                  <w:top w:val="single" w:sz="4" w:space="0" w:color="auto"/>
                </w:tcBorders>
                <w:shd w:val="clear" w:color="auto" w:fill="auto"/>
                <w:vAlign w:val="center"/>
                <w:hideMark/>
              </w:tcPr>
            </w:tcPrChange>
          </w:tcPr>
          <w:p w14:paraId="45808BD5"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358"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 xml:space="preserve">The rate of ICU admission for COVID-19 per zip code, adjusted for population size. It is calculated by dividing the total COVID-19 ICU admissions by the zip code’s population and multiplying by 100,000 to standardize the rate per 100,000 people. </w:t>
            </w:r>
          </w:p>
        </w:tc>
        <w:tc>
          <w:tcPr>
            <w:tcW w:w="1235" w:type="dxa"/>
            <w:tcBorders>
              <w:top w:val="single" w:sz="4" w:space="0" w:color="auto"/>
            </w:tcBorders>
            <w:shd w:val="clear" w:color="auto" w:fill="auto"/>
            <w:noWrap/>
            <w:vAlign w:val="center"/>
            <w:hideMark/>
            <w:tcPrChange w:id="359" w:author="Tootooni, Mohammad Samie" w:date="2024-09-04T17:16:00Z" w16du:dateUtc="2024-09-04T22:16:00Z">
              <w:tcPr>
                <w:tcW w:w="1236" w:type="dxa"/>
                <w:tcBorders>
                  <w:top w:val="single" w:sz="4" w:space="0" w:color="auto"/>
                </w:tcBorders>
                <w:shd w:val="clear" w:color="auto" w:fill="auto"/>
                <w:noWrap/>
                <w:vAlign w:val="center"/>
                <w:hideMark/>
              </w:tcPr>
            </w:tcPrChange>
          </w:tcPr>
          <w:p w14:paraId="6F8156A6"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360"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0.044</w:t>
            </w:r>
          </w:p>
        </w:tc>
        <w:tc>
          <w:tcPr>
            <w:tcW w:w="1016" w:type="dxa"/>
            <w:tcBorders>
              <w:top w:val="single" w:sz="4" w:space="0" w:color="auto"/>
            </w:tcBorders>
            <w:shd w:val="clear" w:color="auto" w:fill="auto"/>
            <w:noWrap/>
            <w:vAlign w:val="center"/>
            <w:hideMark/>
            <w:tcPrChange w:id="361" w:author="Tootooni, Mohammad Samie" w:date="2024-09-04T17:16:00Z" w16du:dateUtc="2024-09-04T22:16:00Z">
              <w:tcPr>
                <w:tcW w:w="1014" w:type="dxa"/>
                <w:tcBorders>
                  <w:top w:val="single" w:sz="4" w:space="0" w:color="auto"/>
                </w:tcBorders>
                <w:shd w:val="clear" w:color="auto" w:fill="auto"/>
                <w:noWrap/>
                <w:vAlign w:val="center"/>
                <w:hideMark/>
              </w:tcPr>
            </w:tcPrChange>
          </w:tcPr>
          <w:p w14:paraId="4FE60A33"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362"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0.091</w:t>
            </w:r>
          </w:p>
        </w:tc>
      </w:tr>
      <w:tr w:rsidR="00BF2EB4" w:rsidRPr="007209DD" w:rsidDel="001C6C80" w14:paraId="666220B6" w14:textId="3140F82B" w:rsidTr="001C6C80">
        <w:trPr>
          <w:trHeight w:val="307"/>
          <w:jc w:val="center"/>
          <w:del w:id="363" w:author="Tootooni, Mohammad Samie" w:date="2024-09-04T17:15:00Z"/>
          <w:trPrChange w:id="364" w:author="Tootooni, Mohammad Samie" w:date="2024-09-04T17:16:00Z" w16du:dateUtc="2024-09-04T22:16:00Z">
            <w:trPr>
              <w:trHeight w:val="307"/>
              <w:jc w:val="center"/>
            </w:trPr>
          </w:trPrChange>
        </w:trPr>
        <w:tc>
          <w:tcPr>
            <w:tcW w:w="2000" w:type="dxa"/>
            <w:shd w:val="clear" w:color="auto" w:fill="auto"/>
            <w:noWrap/>
            <w:vAlign w:val="center"/>
            <w:hideMark/>
            <w:tcPrChange w:id="365" w:author="Tootooni, Mohammad Samie" w:date="2024-09-04T17:16:00Z" w16du:dateUtc="2024-09-04T22:16:00Z">
              <w:tcPr>
                <w:tcW w:w="2001" w:type="dxa"/>
                <w:shd w:val="clear" w:color="auto" w:fill="auto"/>
                <w:noWrap/>
                <w:vAlign w:val="center"/>
                <w:hideMark/>
              </w:tcPr>
            </w:tcPrChange>
          </w:tcPr>
          <w:p w14:paraId="067C6294" w14:textId="6E5ED392" w:rsidR="004F036C" w:rsidRPr="004F036C" w:rsidDel="001C6C80" w:rsidRDefault="004F036C">
            <w:pPr>
              <w:spacing w:after="120" w:line="240" w:lineRule="auto"/>
              <w:rPr>
                <w:del w:id="366" w:author="Tootooni, Mohammad Samie" w:date="2024-09-04T17:15:00Z" w16du:dateUtc="2024-09-04T22:15:00Z"/>
                <w:rFonts w:ascii="Times New Roman" w:eastAsia="Times New Roman" w:hAnsi="Times New Roman" w:cs="Times New Roman"/>
                <w:b/>
                <w:bCs/>
                <w:color w:val="000000"/>
                <w:sz w:val="20"/>
                <w:szCs w:val="20"/>
              </w:rPr>
              <w:pPrChange w:id="367" w:author="Tootooni, Mohammad Samie" w:date="2024-09-04T17:15:00Z" w16du:dateUtc="2024-09-04T22:15:00Z">
                <w:pPr>
                  <w:spacing w:after="0" w:line="240" w:lineRule="auto"/>
                </w:pPr>
              </w:pPrChange>
            </w:pPr>
            <w:del w:id="368" w:author="Tootooni, Mohammad Samie" w:date="2024-09-04T17:15:00Z" w16du:dateUtc="2024-09-04T22:15:00Z">
              <w:r w:rsidRPr="004F036C" w:rsidDel="001C6C80">
                <w:rPr>
                  <w:rFonts w:ascii="Times New Roman" w:eastAsia="Times New Roman" w:hAnsi="Times New Roman" w:cs="Times New Roman"/>
                  <w:b/>
                  <w:bCs/>
                  <w:color w:val="000000"/>
                  <w:sz w:val="20"/>
                  <w:szCs w:val="20"/>
                </w:rPr>
                <w:delText> </w:delText>
              </w:r>
            </w:del>
          </w:p>
        </w:tc>
        <w:tc>
          <w:tcPr>
            <w:tcW w:w="1205" w:type="dxa"/>
            <w:shd w:val="clear" w:color="auto" w:fill="auto"/>
            <w:noWrap/>
            <w:vAlign w:val="center"/>
            <w:hideMark/>
            <w:tcPrChange w:id="369" w:author="Tootooni, Mohammad Samie" w:date="2024-09-04T17:16:00Z" w16du:dateUtc="2024-09-04T22:16:00Z">
              <w:tcPr>
                <w:tcW w:w="1203" w:type="dxa"/>
                <w:shd w:val="clear" w:color="auto" w:fill="auto"/>
                <w:noWrap/>
                <w:vAlign w:val="center"/>
                <w:hideMark/>
              </w:tcPr>
            </w:tcPrChange>
          </w:tcPr>
          <w:p w14:paraId="6CDE7D30" w14:textId="3BB8C064" w:rsidR="004F036C" w:rsidRPr="004F036C" w:rsidDel="001C6C80" w:rsidRDefault="004F036C">
            <w:pPr>
              <w:spacing w:after="120" w:line="240" w:lineRule="auto"/>
              <w:rPr>
                <w:del w:id="370" w:author="Tootooni, Mohammad Samie" w:date="2024-09-04T17:15:00Z" w16du:dateUtc="2024-09-04T22:15:00Z"/>
                <w:rFonts w:ascii="Times New Roman" w:eastAsia="Times New Roman" w:hAnsi="Times New Roman" w:cs="Times New Roman"/>
                <w:color w:val="000000"/>
                <w:sz w:val="20"/>
                <w:szCs w:val="20"/>
              </w:rPr>
              <w:pPrChange w:id="371" w:author="Tootooni, Mohammad Samie" w:date="2024-09-04T17:15:00Z" w16du:dateUtc="2024-09-04T22:15:00Z">
                <w:pPr>
                  <w:spacing w:after="0" w:line="240" w:lineRule="auto"/>
                </w:pPr>
              </w:pPrChange>
            </w:pPr>
            <w:del w:id="372"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05" w:type="dxa"/>
            <w:shd w:val="clear" w:color="auto" w:fill="auto"/>
            <w:noWrap/>
            <w:vAlign w:val="center"/>
            <w:hideMark/>
            <w:tcPrChange w:id="373" w:author="Tootooni, Mohammad Samie" w:date="2024-09-04T17:16:00Z" w16du:dateUtc="2024-09-04T22:16:00Z">
              <w:tcPr>
                <w:tcW w:w="1290" w:type="dxa"/>
                <w:gridSpan w:val="2"/>
                <w:shd w:val="clear" w:color="auto" w:fill="auto"/>
                <w:noWrap/>
                <w:vAlign w:val="center"/>
                <w:hideMark/>
              </w:tcPr>
            </w:tcPrChange>
          </w:tcPr>
          <w:p w14:paraId="2E7587D6" w14:textId="1F7524C9" w:rsidR="004F036C" w:rsidRPr="004F036C" w:rsidDel="001C6C80" w:rsidRDefault="004F036C">
            <w:pPr>
              <w:spacing w:after="120" w:line="240" w:lineRule="auto"/>
              <w:rPr>
                <w:del w:id="374" w:author="Tootooni, Mohammad Samie" w:date="2024-09-04T17:15:00Z" w16du:dateUtc="2024-09-04T22:15:00Z"/>
                <w:rFonts w:ascii="Times New Roman" w:eastAsia="Times New Roman" w:hAnsi="Times New Roman" w:cs="Times New Roman"/>
                <w:color w:val="000000"/>
                <w:sz w:val="20"/>
                <w:szCs w:val="20"/>
              </w:rPr>
              <w:pPrChange w:id="375" w:author="Tootooni, Mohammad Samie" w:date="2024-09-04T17:15:00Z" w16du:dateUtc="2024-09-04T22:15:00Z">
                <w:pPr>
                  <w:spacing w:after="0" w:line="240" w:lineRule="auto"/>
                </w:pPr>
              </w:pPrChange>
            </w:pPr>
            <w:del w:id="376"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2699" w:type="dxa"/>
            <w:shd w:val="clear" w:color="auto" w:fill="auto"/>
            <w:vAlign w:val="center"/>
            <w:hideMark/>
            <w:tcPrChange w:id="377" w:author="Tootooni, Mohammad Samie" w:date="2024-09-04T17:16:00Z" w16du:dateUtc="2024-09-04T22:16:00Z">
              <w:tcPr>
                <w:tcW w:w="2616" w:type="dxa"/>
                <w:shd w:val="clear" w:color="auto" w:fill="auto"/>
                <w:vAlign w:val="center"/>
                <w:hideMark/>
              </w:tcPr>
            </w:tcPrChange>
          </w:tcPr>
          <w:p w14:paraId="6DE8D7B5" w14:textId="64834CF7" w:rsidR="004F036C" w:rsidRPr="004F036C" w:rsidDel="001C6C80" w:rsidRDefault="004F036C">
            <w:pPr>
              <w:spacing w:after="120" w:line="240" w:lineRule="auto"/>
              <w:rPr>
                <w:del w:id="378" w:author="Tootooni, Mohammad Samie" w:date="2024-09-04T17:15:00Z" w16du:dateUtc="2024-09-04T22:15:00Z"/>
                <w:rFonts w:ascii="Times New Roman" w:eastAsia="Times New Roman" w:hAnsi="Times New Roman" w:cs="Times New Roman"/>
                <w:color w:val="000000"/>
                <w:sz w:val="20"/>
                <w:szCs w:val="20"/>
              </w:rPr>
              <w:pPrChange w:id="379" w:author="Tootooni, Mohammad Samie" w:date="2024-09-04T17:15:00Z" w16du:dateUtc="2024-09-04T22:15:00Z">
                <w:pPr>
                  <w:spacing w:after="0" w:line="240" w:lineRule="auto"/>
                </w:pPr>
              </w:pPrChange>
            </w:pPr>
            <w:del w:id="380"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35" w:type="dxa"/>
            <w:shd w:val="clear" w:color="auto" w:fill="auto"/>
            <w:noWrap/>
            <w:vAlign w:val="center"/>
            <w:hideMark/>
            <w:tcPrChange w:id="381" w:author="Tootooni, Mohammad Samie" w:date="2024-09-04T17:16:00Z" w16du:dateUtc="2024-09-04T22:16:00Z">
              <w:tcPr>
                <w:tcW w:w="1236" w:type="dxa"/>
                <w:shd w:val="clear" w:color="auto" w:fill="auto"/>
                <w:noWrap/>
                <w:vAlign w:val="center"/>
                <w:hideMark/>
              </w:tcPr>
            </w:tcPrChange>
          </w:tcPr>
          <w:p w14:paraId="18A83916" w14:textId="71E76035" w:rsidR="004F036C" w:rsidRPr="004F036C" w:rsidDel="001C6C80" w:rsidRDefault="004F036C">
            <w:pPr>
              <w:spacing w:after="120" w:line="240" w:lineRule="auto"/>
              <w:jc w:val="center"/>
              <w:rPr>
                <w:del w:id="382" w:author="Tootooni, Mohammad Samie" w:date="2024-09-04T17:15:00Z" w16du:dateUtc="2024-09-04T22:15:00Z"/>
                <w:rFonts w:ascii="Times New Roman" w:eastAsia="Times New Roman" w:hAnsi="Times New Roman" w:cs="Times New Roman"/>
                <w:color w:val="000000"/>
                <w:sz w:val="20"/>
                <w:szCs w:val="20"/>
              </w:rPr>
              <w:pPrChange w:id="383" w:author="Tootooni, Mohammad Samie" w:date="2024-09-04T17:15:00Z" w16du:dateUtc="2024-09-04T22:15:00Z">
                <w:pPr>
                  <w:spacing w:after="0" w:line="240" w:lineRule="auto"/>
                  <w:jc w:val="center"/>
                </w:pPr>
              </w:pPrChange>
            </w:pPr>
            <w:del w:id="384"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016" w:type="dxa"/>
            <w:shd w:val="clear" w:color="auto" w:fill="auto"/>
            <w:noWrap/>
            <w:vAlign w:val="center"/>
            <w:hideMark/>
            <w:tcPrChange w:id="385" w:author="Tootooni, Mohammad Samie" w:date="2024-09-04T17:16:00Z" w16du:dateUtc="2024-09-04T22:16:00Z">
              <w:tcPr>
                <w:tcW w:w="1014" w:type="dxa"/>
                <w:shd w:val="clear" w:color="auto" w:fill="auto"/>
                <w:noWrap/>
                <w:vAlign w:val="center"/>
                <w:hideMark/>
              </w:tcPr>
            </w:tcPrChange>
          </w:tcPr>
          <w:p w14:paraId="08A2BE10" w14:textId="6CA5D749" w:rsidR="004F036C" w:rsidRPr="004F036C" w:rsidDel="001C6C80" w:rsidRDefault="004F036C">
            <w:pPr>
              <w:spacing w:after="120" w:line="240" w:lineRule="auto"/>
              <w:jc w:val="center"/>
              <w:rPr>
                <w:del w:id="386" w:author="Tootooni, Mohammad Samie" w:date="2024-09-04T17:15:00Z" w16du:dateUtc="2024-09-04T22:15:00Z"/>
                <w:rFonts w:ascii="Times New Roman" w:eastAsia="Times New Roman" w:hAnsi="Times New Roman" w:cs="Times New Roman"/>
                <w:color w:val="000000"/>
                <w:sz w:val="20"/>
                <w:szCs w:val="20"/>
              </w:rPr>
              <w:pPrChange w:id="387" w:author="Tootooni, Mohammad Samie" w:date="2024-09-04T17:15:00Z" w16du:dateUtc="2024-09-04T22:15:00Z">
                <w:pPr>
                  <w:spacing w:after="0" w:line="240" w:lineRule="auto"/>
                  <w:jc w:val="center"/>
                </w:pPr>
              </w:pPrChange>
            </w:pPr>
            <w:del w:id="388"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r>
      <w:tr w:rsidR="00BF2EB4" w:rsidRPr="007209DD" w14:paraId="755B3DCB" w14:textId="77777777" w:rsidTr="001C6C80">
        <w:trPr>
          <w:trHeight w:val="927"/>
          <w:jc w:val="center"/>
          <w:trPrChange w:id="389" w:author="Tootooni, Mohammad Samie" w:date="2024-09-04T17:16:00Z" w16du:dateUtc="2024-09-04T22:16:00Z">
            <w:trPr>
              <w:trHeight w:val="927"/>
              <w:jc w:val="center"/>
            </w:trPr>
          </w:trPrChange>
        </w:trPr>
        <w:tc>
          <w:tcPr>
            <w:tcW w:w="2000" w:type="dxa"/>
            <w:shd w:val="clear" w:color="auto" w:fill="auto"/>
            <w:noWrap/>
            <w:vAlign w:val="center"/>
            <w:hideMark/>
            <w:tcPrChange w:id="390" w:author="Tootooni, Mohammad Samie" w:date="2024-09-04T17:16:00Z" w16du:dateUtc="2024-09-04T22:16:00Z">
              <w:tcPr>
                <w:tcW w:w="2001" w:type="dxa"/>
                <w:shd w:val="clear" w:color="auto" w:fill="auto"/>
                <w:noWrap/>
                <w:vAlign w:val="center"/>
                <w:hideMark/>
              </w:tcPr>
            </w:tcPrChange>
          </w:tcPr>
          <w:p w14:paraId="5D8DC919" w14:textId="77777777" w:rsidR="004F036C" w:rsidRPr="004F036C" w:rsidRDefault="004F036C">
            <w:pPr>
              <w:spacing w:after="120" w:line="240" w:lineRule="auto"/>
              <w:rPr>
                <w:rFonts w:ascii="Times New Roman" w:eastAsia="Times New Roman" w:hAnsi="Times New Roman" w:cs="Times New Roman"/>
                <w:b/>
                <w:bCs/>
                <w:color w:val="000000"/>
                <w:sz w:val="20"/>
                <w:szCs w:val="20"/>
              </w:rPr>
              <w:pPrChange w:id="391" w:author="Tootooni, Mohammad Samie" w:date="2024-09-04T17:15:00Z" w16du:dateUtc="2024-09-04T22:15:00Z">
                <w:pPr>
                  <w:spacing w:after="0" w:line="240" w:lineRule="auto"/>
                </w:pPr>
              </w:pPrChange>
            </w:pPr>
            <w:r w:rsidRPr="004F036C">
              <w:rPr>
                <w:rFonts w:ascii="Times New Roman" w:eastAsia="Times New Roman" w:hAnsi="Times New Roman" w:cs="Times New Roman"/>
                <w:b/>
                <w:bCs/>
                <w:color w:val="000000"/>
                <w:sz w:val="20"/>
                <w:szCs w:val="20"/>
              </w:rPr>
              <w:t>Zip Code</w:t>
            </w:r>
          </w:p>
        </w:tc>
        <w:tc>
          <w:tcPr>
            <w:tcW w:w="1205" w:type="dxa"/>
            <w:shd w:val="clear" w:color="auto" w:fill="auto"/>
            <w:noWrap/>
            <w:vAlign w:val="center"/>
            <w:hideMark/>
            <w:tcPrChange w:id="392" w:author="Tootooni, Mohammad Samie" w:date="2024-09-04T17:16:00Z" w16du:dateUtc="2024-09-04T22:16:00Z">
              <w:tcPr>
                <w:tcW w:w="1203" w:type="dxa"/>
                <w:shd w:val="clear" w:color="auto" w:fill="auto"/>
                <w:noWrap/>
                <w:vAlign w:val="center"/>
                <w:hideMark/>
              </w:tcPr>
            </w:tcPrChange>
          </w:tcPr>
          <w:p w14:paraId="23689BE6"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393"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Independent</w:t>
            </w:r>
          </w:p>
        </w:tc>
        <w:tc>
          <w:tcPr>
            <w:tcW w:w="1205" w:type="dxa"/>
            <w:shd w:val="clear" w:color="auto" w:fill="auto"/>
            <w:noWrap/>
            <w:vAlign w:val="center"/>
            <w:hideMark/>
            <w:tcPrChange w:id="394" w:author="Tootooni, Mohammad Samie" w:date="2024-09-04T17:16:00Z" w16du:dateUtc="2024-09-04T22:16:00Z">
              <w:tcPr>
                <w:tcW w:w="1290" w:type="dxa"/>
                <w:gridSpan w:val="2"/>
                <w:shd w:val="clear" w:color="auto" w:fill="auto"/>
                <w:noWrap/>
                <w:vAlign w:val="center"/>
                <w:hideMark/>
              </w:tcPr>
            </w:tcPrChange>
          </w:tcPr>
          <w:p w14:paraId="7F319BE5"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395"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Categorical</w:t>
            </w:r>
          </w:p>
        </w:tc>
        <w:tc>
          <w:tcPr>
            <w:tcW w:w="2699" w:type="dxa"/>
            <w:shd w:val="clear" w:color="auto" w:fill="auto"/>
            <w:vAlign w:val="center"/>
            <w:hideMark/>
            <w:tcPrChange w:id="396" w:author="Tootooni, Mohammad Samie" w:date="2024-09-04T17:16:00Z" w16du:dateUtc="2024-09-04T22:16:00Z">
              <w:tcPr>
                <w:tcW w:w="2616" w:type="dxa"/>
                <w:shd w:val="clear" w:color="auto" w:fill="auto"/>
                <w:vAlign w:val="center"/>
                <w:hideMark/>
              </w:tcPr>
            </w:tcPrChange>
          </w:tcPr>
          <w:p w14:paraId="2D369C20" w14:textId="36EDA87A" w:rsidR="004F036C" w:rsidRPr="004F036C" w:rsidRDefault="004F036C">
            <w:pPr>
              <w:spacing w:after="120" w:line="240" w:lineRule="auto"/>
              <w:rPr>
                <w:rFonts w:ascii="Times New Roman" w:eastAsia="Times New Roman" w:hAnsi="Times New Roman" w:cs="Times New Roman"/>
                <w:color w:val="000000"/>
                <w:sz w:val="20"/>
                <w:szCs w:val="20"/>
              </w:rPr>
              <w:pPrChange w:id="397"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 xml:space="preserve">147 unique zip codes across Illinois, where </w:t>
            </w:r>
            <w:del w:id="398" w:author="Tootooni, Mohammad Samie" w:date="2024-09-04T17:04:00Z" w16du:dateUtc="2024-09-04T22:04:00Z">
              <w:r w:rsidRPr="004F036C" w:rsidDel="00856627">
                <w:rPr>
                  <w:rFonts w:ascii="Times New Roman" w:eastAsia="Times New Roman" w:hAnsi="Times New Roman" w:cs="Times New Roman"/>
                  <w:color w:val="000000"/>
                  <w:sz w:val="20"/>
                  <w:szCs w:val="20"/>
                </w:rPr>
                <w:delText>Loyola University Chicago Hospital</w:delText>
              </w:r>
            </w:del>
            <w:ins w:id="399" w:author="Tootooni, Mohammad Samie" w:date="2024-09-04T17:04:00Z" w16du:dateUtc="2024-09-04T22:04:00Z">
              <w:r w:rsidR="00856627">
                <w:rPr>
                  <w:rFonts w:ascii="Times New Roman" w:eastAsia="Times New Roman" w:hAnsi="Times New Roman" w:cs="Times New Roman"/>
                  <w:color w:val="000000"/>
                  <w:sz w:val="20"/>
                  <w:szCs w:val="20"/>
                </w:rPr>
                <w:t>LUMC</w:t>
              </w:r>
            </w:ins>
            <w:r w:rsidRPr="004F036C">
              <w:rPr>
                <w:rFonts w:ascii="Times New Roman" w:eastAsia="Times New Roman" w:hAnsi="Times New Roman" w:cs="Times New Roman"/>
                <w:color w:val="000000"/>
                <w:sz w:val="20"/>
                <w:szCs w:val="20"/>
              </w:rPr>
              <w:t xml:space="preserve"> frequently treated COVID-19 patients</w:t>
            </w:r>
          </w:p>
        </w:tc>
        <w:tc>
          <w:tcPr>
            <w:tcW w:w="1235" w:type="dxa"/>
            <w:shd w:val="clear" w:color="auto" w:fill="auto"/>
            <w:noWrap/>
            <w:vAlign w:val="center"/>
            <w:hideMark/>
            <w:tcPrChange w:id="400" w:author="Tootooni, Mohammad Samie" w:date="2024-09-04T17:16:00Z" w16du:dateUtc="2024-09-04T22:16:00Z">
              <w:tcPr>
                <w:tcW w:w="1236" w:type="dxa"/>
                <w:shd w:val="clear" w:color="auto" w:fill="auto"/>
                <w:noWrap/>
                <w:vAlign w:val="center"/>
                <w:hideMark/>
              </w:tcPr>
            </w:tcPrChange>
          </w:tcPr>
          <w:p w14:paraId="23103BE3"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401"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 </w:t>
            </w:r>
          </w:p>
        </w:tc>
        <w:tc>
          <w:tcPr>
            <w:tcW w:w="1016" w:type="dxa"/>
            <w:shd w:val="clear" w:color="auto" w:fill="auto"/>
            <w:noWrap/>
            <w:vAlign w:val="center"/>
            <w:hideMark/>
            <w:tcPrChange w:id="402" w:author="Tootooni, Mohammad Samie" w:date="2024-09-04T17:16:00Z" w16du:dateUtc="2024-09-04T22:16:00Z">
              <w:tcPr>
                <w:tcW w:w="1014" w:type="dxa"/>
                <w:shd w:val="clear" w:color="auto" w:fill="auto"/>
                <w:noWrap/>
                <w:vAlign w:val="center"/>
                <w:hideMark/>
              </w:tcPr>
            </w:tcPrChange>
          </w:tcPr>
          <w:p w14:paraId="40D63926"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403"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 </w:t>
            </w:r>
          </w:p>
        </w:tc>
      </w:tr>
      <w:tr w:rsidR="00BF2EB4" w:rsidRPr="007209DD" w:rsidDel="001C6C80" w14:paraId="336AC529" w14:textId="7A69056D" w:rsidTr="001C6C80">
        <w:trPr>
          <w:trHeight w:val="307"/>
          <w:jc w:val="center"/>
          <w:del w:id="404" w:author="Tootooni, Mohammad Samie" w:date="2024-09-04T17:15:00Z"/>
          <w:trPrChange w:id="405" w:author="Tootooni, Mohammad Samie" w:date="2024-09-04T17:16:00Z" w16du:dateUtc="2024-09-04T22:16:00Z">
            <w:trPr>
              <w:trHeight w:val="307"/>
              <w:jc w:val="center"/>
            </w:trPr>
          </w:trPrChange>
        </w:trPr>
        <w:tc>
          <w:tcPr>
            <w:tcW w:w="2000" w:type="dxa"/>
            <w:shd w:val="clear" w:color="auto" w:fill="auto"/>
            <w:noWrap/>
            <w:vAlign w:val="center"/>
            <w:hideMark/>
            <w:tcPrChange w:id="406" w:author="Tootooni, Mohammad Samie" w:date="2024-09-04T17:16:00Z" w16du:dateUtc="2024-09-04T22:16:00Z">
              <w:tcPr>
                <w:tcW w:w="2001" w:type="dxa"/>
                <w:shd w:val="clear" w:color="auto" w:fill="auto"/>
                <w:noWrap/>
                <w:vAlign w:val="center"/>
                <w:hideMark/>
              </w:tcPr>
            </w:tcPrChange>
          </w:tcPr>
          <w:p w14:paraId="485E9087" w14:textId="514D803D" w:rsidR="004F036C" w:rsidRPr="004F036C" w:rsidDel="001C6C80" w:rsidRDefault="004F036C">
            <w:pPr>
              <w:spacing w:after="120" w:line="240" w:lineRule="auto"/>
              <w:rPr>
                <w:del w:id="407" w:author="Tootooni, Mohammad Samie" w:date="2024-09-04T17:15:00Z" w16du:dateUtc="2024-09-04T22:15:00Z"/>
                <w:rFonts w:ascii="Times New Roman" w:eastAsia="Times New Roman" w:hAnsi="Times New Roman" w:cs="Times New Roman"/>
                <w:b/>
                <w:bCs/>
                <w:color w:val="000000"/>
                <w:sz w:val="20"/>
                <w:szCs w:val="20"/>
              </w:rPr>
              <w:pPrChange w:id="408" w:author="Tootooni, Mohammad Samie" w:date="2024-09-04T17:15:00Z" w16du:dateUtc="2024-09-04T22:15:00Z">
                <w:pPr>
                  <w:spacing w:after="0" w:line="240" w:lineRule="auto"/>
                </w:pPr>
              </w:pPrChange>
            </w:pPr>
            <w:del w:id="409" w:author="Tootooni, Mohammad Samie" w:date="2024-09-04T17:15:00Z" w16du:dateUtc="2024-09-04T22:15:00Z">
              <w:r w:rsidRPr="004F036C" w:rsidDel="001C6C80">
                <w:rPr>
                  <w:rFonts w:ascii="Times New Roman" w:eastAsia="Times New Roman" w:hAnsi="Times New Roman" w:cs="Times New Roman"/>
                  <w:b/>
                  <w:bCs/>
                  <w:color w:val="000000"/>
                  <w:sz w:val="20"/>
                  <w:szCs w:val="20"/>
                </w:rPr>
                <w:delText> </w:delText>
              </w:r>
            </w:del>
          </w:p>
        </w:tc>
        <w:tc>
          <w:tcPr>
            <w:tcW w:w="1205" w:type="dxa"/>
            <w:shd w:val="clear" w:color="auto" w:fill="auto"/>
            <w:noWrap/>
            <w:vAlign w:val="center"/>
            <w:hideMark/>
            <w:tcPrChange w:id="410" w:author="Tootooni, Mohammad Samie" w:date="2024-09-04T17:16:00Z" w16du:dateUtc="2024-09-04T22:16:00Z">
              <w:tcPr>
                <w:tcW w:w="1203" w:type="dxa"/>
                <w:shd w:val="clear" w:color="auto" w:fill="auto"/>
                <w:noWrap/>
                <w:vAlign w:val="center"/>
                <w:hideMark/>
              </w:tcPr>
            </w:tcPrChange>
          </w:tcPr>
          <w:p w14:paraId="6EDB6794" w14:textId="4600162D" w:rsidR="004F036C" w:rsidRPr="004F036C" w:rsidDel="001C6C80" w:rsidRDefault="004F036C">
            <w:pPr>
              <w:spacing w:after="120" w:line="240" w:lineRule="auto"/>
              <w:rPr>
                <w:del w:id="411" w:author="Tootooni, Mohammad Samie" w:date="2024-09-04T17:15:00Z" w16du:dateUtc="2024-09-04T22:15:00Z"/>
                <w:rFonts w:ascii="Times New Roman" w:eastAsia="Times New Roman" w:hAnsi="Times New Roman" w:cs="Times New Roman"/>
                <w:color w:val="000000"/>
                <w:sz w:val="20"/>
                <w:szCs w:val="20"/>
              </w:rPr>
              <w:pPrChange w:id="412" w:author="Tootooni, Mohammad Samie" w:date="2024-09-04T17:15:00Z" w16du:dateUtc="2024-09-04T22:15:00Z">
                <w:pPr>
                  <w:spacing w:after="0" w:line="240" w:lineRule="auto"/>
                </w:pPr>
              </w:pPrChange>
            </w:pPr>
            <w:del w:id="413"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05" w:type="dxa"/>
            <w:shd w:val="clear" w:color="auto" w:fill="auto"/>
            <w:noWrap/>
            <w:vAlign w:val="center"/>
            <w:hideMark/>
            <w:tcPrChange w:id="414" w:author="Tootooni, Mohammad Samie" w:date="2024-09-04T17:16:00Z" w16du:dateUtc="2024-09-04T22:16:00Z">
              <w:tcPr>
                <w:tcW w:w="1290" w:type="dxa"/>
                <w:gridSpan w:val="2"/>
                <w:shd w:val="clear" w:color="auto" w:fill="auto"/>
                <w:noWrap/>
                <w:vAlign w:val="center"/>
                <w:hideMark/>
              </w:tcPr>
            </w:tcPrChange>
          </w:tcPr>
          <w:p w14:paraId="72217F1D" w14:textId="4B05D61E" w:rsidR="004F036C" w:rsidRPr="004F036C" w:rsidDel="001C6C80" w:rsidRDefault="004F036C">
            <w:pPr>
              <w:spacing w:after="120" w:line="240" w:lineRule="auto"/>
              <w:rPr>
                <w:del w:id="415" w:author="Tootooni, Mohammad Samie" w:date="2024-09-04T17:15:00Z" w16du:dateUtc="2024-09-04T22:15:00Z"/>
                <w:rFonts w:ascii="Times New Roman" w:eastAsia="Times New Roman" w:hAnsi="Times New Roman" w:cs="Times New Roman"/>
                <w:color w:val="000000"/>
                <w:sz w:val="20"/>
                <w:szCs w:val="20"/>
              </w:rPr>
              <w:pPrChange w:id="416" w:author="Tootooni, Mohammad Samie" w:date="2024-09-04T17:15:00Z" w16du:dateUtc="2024-09-04T22:15:00Z">
                <w:pPr>
                  <w:spacing w:after="0" w:line="240" w:lineRule="auto"/>
                </w:pPr>
              </w:pPrChange>
            </w:pPr>
            <w:del w:id="417"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2699" w:type="dxa"/>
            <w:shd w:val="clear" w:color="auto" w:fill="auto"/>
            <w:vAlign w:val="center"/>
            <w:hideMark/>
            <w:tcPrChange w:id="418" w:author="Tootooni, Mohammad Samie" w:date="2024-09-04T17:16:00Z" w16du:dateUtc="2024-09-04T22:16:00Z">
              <w:tcPr>
                <w:tcW w:w="2616" w:type="dxa"/>
                <w:shd w:val="clear" w:color="auto" w:fill="auto"/>
                <w:vAlign w:val="center"/>
                <w:hideMark/>
              </w:tcPr>
            </w:tcPrChange>
          </w:tcPr>
          <w:p w14:paraId="0A168089" w14:textId="63474BC5" w:rsidR="004F036C" w:rsidRPr="004F036C" w:rsidDel="001C6C80" w:rsidRDefault="004F036C">
            <w:pPr>
              <w:spacing w:after="120" w:line="240" w:lineRule="auto"/>
              <w:rPr>
                <w:del w:id="419" w:author="Tootooni, Mohammad Samie" w:date="2024-09-04T17:15:00Z" w16du:dateUtc="2024-09-04T22:15:00Z"/>
                <w:rFonts w:ascii="Times New Roman" w:eastAsia="Times New Roman" w:hAnsi="Times New Roman" w:cs="Times New Roman"/>
                <w:color w:val="000000"/>
                <w:sz w:val="20"/>
                <w:szCs w:val="20"/>
              </w:rPr>
              <w:pPrChange w:id="420" w:author="Tootooni, Mohammad Samie" w:date="2024-09-04T17:15:00Z" w16du:dateUtc="2024-09-04T22:15:00Z">
                <w:pPr>
                  <w:spacing w:after="0" w:line="240" w:lineRule="auto"/>
                </w:pPr>
              </w:pPrChange>
            </w:pPr>
            <w:del w:id="421"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35" w:type="dxa"/>
            <w:shd w:val="clear" w:color="auto" w:fill="auto"/>
            <w:noWrap/>
            <w:vAlign w:val="center"/>
            <w:hideMark/>
            <w:tcPrChange w:id="422" w:author="Tootooni, Mohammad Samie" w:date="2024-09-04T17:16:00Z" w16du:dateUtc="2024-09-04T22:16:00Z">
              <w:tcPr>
                <w:tcW w:w="1236" w:type="dxa"/>
                <w:shd w:val="clear" w:color="auto" w:fill="auto"/>
                <w:noWrap/>
                <w:vAlign w:val="center"/>
                <w:hideMark/>
              </w:tcPr>
            </w:tcPrChange>
          </w:tcPr>
          <w:p w14:paraId="1C4DCB22" w14:textId="52B9767D" w:rsidR="004F036C" w:rsidRPr="004F036C" w:rsidDel="001C6C80" w:rsidRDefault="004F036C">
            <w:pPr>
              <w:spacing w:after="120" w:line="240" w:lineRule="auto"/>
              <w:jc w:val="center"/>
              <w:rPr>
                <w:del w:id="423" w:author="Tootooni, Mohammad Samie" w:date="2024-09-04T17:15:00Z" w16du:dateUtc="2024-09-04T22:15:00Z"/>
                <w:rFonts w:ascii="Times New Roman" w:eastAsia="Times New Roman" w:hAnsi="Times New Roman" w:cs="Times New Roman"/>
                <w:color w:val="000000"/>
                <w:sz w:val="20"/>
                <w:szCs w:val="20"/>
              </w:rPr>
              <w:pPrChange w:id="424" w:author="Tootooni, Mohammad Samie" w:date="2024-09-04T17:15:00Z" w16du:dateUtc="2024-09-04T22:15:00Z">
                <w:pPr>
                  <w:spacing w:after="0" w:line="240" w:lineRule="auto"/>
                  <w:jc w:val="center"/>
                </w:pPr>
              </w:pPrChange>
            </w:pPr>
            <w:del w:id="425"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016" w:type="dxa"/>
            <w:shd w:val="clear" w:color="auto" w:fill="auto"/>
            <w:noWrap/>
            <w:vAlign w:val="center"/>
            <w:hideMark/>
            <w:tcPrChange w:id="426" w:author="Tootooni, Mohammad Samie" w:date="2024-09-04T17:16:00Z" w16du:dateUtc="2024-09-04T22:16:00Z">
              <w:tcPr>
                <w:tcW w:w="1014" w:type="dxa"/>
                <w:shd w:val="clear" w:color="auto" w:fill="auto"/>
                <w:noWrap/>
                <w:vAlign w:val="center"/>
                <w:hideMark/>
              </w:tcPr>
            </w:tcPrChange>
          </w:tcPr>
          <w:p w14:paraId="6F769624" w14:textId="1154B9CF" w:rsidR="004F036C" w:rsidRPr="004F036C" w:rsidDel="001C6C80" w:rsidRDefault="004F036C">
            <w:pPr>
              <w:spacing w:after="120" w:line="240" w:lineRule="auto"/>
              <w:jc w:val="center"/>
              <w:rPr>
                <w:del w:id="427" w:author="Tootooni, Mohammad Samie" w:date="2024-09-04T17:15:00Z" w16du:dateUtc="2024-09-04T22:15:00Z"/>
                <w:rFonts w:ascii="Times New Roman" w:eastAsia="Times New Roman" w:hAnsi="Times New Roman" w:cs="Times New Roman"/>
                <w:color w:val="000000"/>
                <w:sz w:val="20"/>
                <w:szCs w:val="20"/>
              </w:rPr>
              <w:pPrChange w:id="428" w:author="Tootooni, Mohammad Samie" w:date="2024-09-04T17:15:00Z" w16du:dateUtc="2024-09-04T22:15:00Z">
                <w:pPr>
                  <w:spacing w:after="0" w:line="240" w:lineRule="auto"/>
                  <w:jc w:val="center"/>
                </w:pPr>
              </w:pPrChange>
            </w:pPr>
            <w:del w:id="429"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r>
      <w:tr w:rsidR="00BF2EB4" w:rsidRPr="007209DD" w14:paraId="599B8F95" w14:textId="77777777" w:rsidTr="001C6C80">
        <w:trPr>
          <w:trHeight w:val="617"/>
          <w:jc w:val="center"/>
          <w:trPrChange w:id="430" w:author="Tootooni, Mohammad Samie" w:date="2024-09-04T17:16:00Z" w16du:dateUtc="2024-09-04T22:16:00Z">
            <w:trPr>
              <w:trHeight w:val="617"/>
              <w:jc w:val="center"/>
            </w:trPr>
          </w:trPrChange>
        </w:trPr>
        <w:tc>
          <w:tcPr>
            <w:tcW w:w="2000" w:type="dxa"/>
            <w:shd w:val="clear" w:color="auto" w:fill="auto"/>
            <w:vAlign w:val="center"/>
            <w:hideMark/>
            <w:tcPrChange w:id="431" w:author="Tootooni, Mohammad Samie" w:date="2024-09-04T17:16:00Z" w16du:dateUtc="2024-09-04T22:16:00Z">
              <w:tcPr>
                <w:tcW w:w="2001" w:type="dxa"/>
                <w:shd w:val="clear" w:color="auto" w:fill="auto"/>
                <w:vAlign w:val="center"/>
                <w:hideMark/>
              </w:tcPr>
            </w:tcPrChange>
          </w:tcPr>
          <w:p w14:paraId="221A86E5" w14:textId="77777777" w:rsidR="004F036C" w:rsidRPr="004F036C" w:rsidRDefault="004F036C">
            <w:pPr>
              <w:spacing w:after="120" w:line="240" w:lineRule="auto"/>
              <w:rPr>
                <w:rFonts w:ascii="Times New Roman" w:eastAsia="Times New Roman" w:hAnsi="Times New Roman" w:cs="Times New Roman"/>
                <w:b/>
                <w:bCs/>
                <w:color w:val="000000"/>
                <w:sz w:val="20"/>
                <w:szCs w:val="20"/>
              </w:rPr>
              <w:pPrChange w:id="432" w:author="Tootooni, Mohammad Samie" w:date="2024-09-04T17:15:00Z" w16du:dateUtc="2024-09-04T22:15:00Z">
                <w:pPr>
                  <w:spacing w:after="0" w:line="240" w:lineRule="auto"/>
                </w:pPr>
              </w:pPrChange>
            </w:pPr>
            <w:r w:rsidRPr="004F036C">
              <w:rPr>
                <w:rFonts w:ascii="Times New Roman" w:eastAsia="Times New Roman" w:hAnsi="Times New Roman" w:cs="Times New Roman"/>
                <w:b/>
                <w:bCs/>
                <w:color w:val="000000"/>
                <w:sz w:val="20"/>
                <w:szCs w:val="20"/>
              </w:rPr>
              <w:t>Total COVID-19 ICU admission per zip code per month</w:t>
            </w:r>
          </w:p>
        </w:tc>
        <w:tc>
          <w:tcPr>
            <w:tcW w:w="1205" w:type="dxa"/>
            <w:shd w:val="clear" w:color="auto" w:fill="auto"/>
            <w:noWrap/>
            <w:vAlign w:val="center"/>
            <w:hideMark/>
            <w:tcPrChange w:id="433" w:author="Tootooni, Mohammad Samie" w:date="2024-09-04T17:16:00Z" w16du:dateUtc="2024-09-04T22:16:00Z">
              <w:tcPr>
                <w:tcW w:w="1203" w:type="dxa"/>
                <w:shd w:val="clear" w:color="auto" w:fill="auto"/>
                <w:noWrap/>
                <w:vAlign w:val="center"/>
                <w:hideMark/>
              </w:tcPr>
            </w:tcPrChange>
          </w:tcPr>
          <w:p w14:paraId="6EB5C03A"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434"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Independent</w:t>
            </w:r>
          </w:p>
        </w:tc>
        <w:tc>
          <w:tcPr>
            <w:tcW w:w="1205" w:type="dxa"/>
            <w:shd w:val="clear" w:color="auto" w:fill="auto"/>
            <w:noWrap/>
            <w:vAlign w:val="center"/>
            <w:hideMark/>
            <w:tcPrChange w:id="435" w:author="Tootooni, Mohammad Samie" w:date="2024-09-04T17:16:00Z" w16du:dateUtc="2024-09-04T22:16:00Z">
              <w:tcPr>
                <w:tcW w:w="1290" w:type="dxa"/>
                <w:gridSpan w:val="2"/>
                <w:shd w:val="clear" w:color="auto" w:fill="auto"/>
                <w:noWrap/>
                <w:vAlign w:val="center"/>
                <w:hideMark/>
              </w:tcPr>
            </w:tcPrChange>
          </w:tcPr>
          <w:p w14:paraId="4D9C6462"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436"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Continuous</w:t>
            </w:r>
          </w:p>
        </w:tc>
        <w:tc>
          <w:tcPr>
            <w:tcW w:w="2699" w:type="dxa"/>
            <w:shd w:val="clear" w:color="auto" w:fill="auto"/>
            <w:vAlign w:val="center"/>
            <w:hideMark/>
            <w:tcPrChange w:id="437" w:author="Tootooni, Mohammad Samie" w:date="2024-09-04T17:16:00Z" w16du:dateUtc="2024-09-04T22:16:00Z">
              <w:tcPr>
                <w:tcW w:w="2616" w:type="dxa"/>
                <w:shd w:val="clear" w:color="auto" w:fill="auto"/>
                <w:vAlign w:val="center"/>
                <w:hideMark/>
              </w:tcPr>
            </w:tcPrChange>
          </w:tcPr>
          <w:p w14:paraId="03C3F26D"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438"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total number of COVID-19 ICU admissions recorded each month for each zip code</w:t>
            </w:r>
          </w:p>
        </w:tc>
        <w:tc>
          <w:tcPr>
            <w:tcW w:w="1235" w:type="dxa"/>
            <w:shd w:val="clear" w:color="auto" w:fill="auto"/>
            <w:noWrap/>
            <w:vAlign w:val="center"/>
            <w:hideMark/>
            <w:tcPrChange w:id="439" w:author="Tootooni, Mohammad Samie" w:date="2024-09-04T17:16:00Z" w16du:dateUtc="2024-09-04T22:16:00Z">
              <w:tcPr>
                <w:tcW w:w="1236" w:type="dxa"/>
                <w:shd w:val="clear" w:color="auto" w:fill="auto"/>
                <w:noWrap/>
                <w:vAlign w:val="center"/>
                <w:hideMark/>
              </w:tcPr>
            </w:tcPrChange>
          </w:tcPr>
          <w:p w14:paraId="0F37E584"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440"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1.152</w:t>
            </w:r>
          </w:p>
        </w:tc>
        <w:tc>
          <w:tcPr>
            <w:tcW w:w="1016" w:type="dxa"/>
            <w:shd w:val="clear" w:color="auto" w:fill="auto"/>
            <w:noWrap/>
            <w:vAlign w:val="center"/>
            <w:hideMark/>
            <w:tcPrChange w:id="441" w:author="Tootooni, Mohammad Samie" w:date="2024-09-04T17:16:00Z" w16du:dateUtc="2024-09-04T22:16:00Z">
              <w:tcPr>
                <w:tcW w:w="1014" w:type="dxa"/>
                <w:shd w:val="clear" w:color="auto" w:fill="auto"/>
                <w:noWrap/>
                <w:vAlign w:val="center"/>
                <w:hideMark/>
              </w:tcPr>
            </w:tcPrChange>
          </w:tcPr>
          <w:p w14:paraId="6E6CA8FB"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442"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1.961</w:t>
            </w:r>
          </w:p>
        </w:tc>
      </w:tr>
      <w:tr w:rsidR="00BF2EB4" w:rsidRPr="007209DD" w:rsidDel="001C6C80" w14:paraId="756CBAE7" w14:textId="29AF27CC" w:rsidTr="001C6C80">
        <w:trPr>
          <w:trHeight w:val="307"/>
          <w:jc w:val="center"/>
          <w:del w:id="443" w:author="Tootooni, Mohammad Samie" w:date="2024-09-04T17:15:00Z"/>
          <w:trPrChange w:id="444" w:author="Tootooni, Mohammad Samie" w:date="2024-09-04T17:16:00Z" w16du:dateUtc="2024-09-04T22:16:00Z">
            <w:trPr>
              <w:trHeight w:val="307"/>
              <w:jc w:val="center"/>
            </w:trPr>
          </w:trPrChange>
        </w:trPr>
        <w:tc>
          <w:tcPr>
            <w:tcW w:w="2000" w:type="dxa"/>
            <w:shd w:val="clear" w:color="auto" w:fill="auto"/>
            <w:vAlign w:val="center"/>
            <w:hideMark/>
            <w:tcPrChange w:id="445" w:author="Tootooni, Mohammad Samie" w:date="2024-09-04T17:16:00Z" w16du:dateUtc="2024-09-04T22:16:00Z">
              <w:tcPr>
                <w:tcW w:w="2001" w:type="dxa"/>
                <w:shd w:val="clear" w:color="auto" w:fill="auto"/>
                <w:vAlign w:val="center"/>
                <w:hideMark/>
              </w:tcPr>
            </w:tcPrChange>
          </w:tcPr>
          <w:p w14:paraId="3FE01E45" w14:textId="49E7CD9F" w:rsidR="004F036C" w:rsidRPr="004F036C" w:rsidDel="001C6C80" w:rsidRDefault="004F036C">
            <w:pPr>
              <w:spacing w:after="120" w:line="240" w:lineRule="auto"/>
              <w:rPr>
                <w:del w:id="446" w:author="Tootooni, Mohammad Samie" w:date="2024-09-04T17:15:00Z" w16du:dateUtc="2024-09-04T22:15:00Z"/>
                <w:rFonts w:ascii="Times New Roman" w:eastAsia="Times New Roman" w:hAnsi="Times New Roman" w:cs="Times New Roman"/>
                <w:b/>
                <w:bCs/>
                <w:color w:val="000000"/>
                <w:sz w:val="20"/>
                <w:szCs w:val="20"/>
              </w:rPr>
              <w:pPrChange w:id="447" w:author="Tootooni, Mohammad Samie" w:date="2024-09-04T17:15:00Z" w16du:dateUtc="2024-09-04T22:15:00Z">
                <w:pPr>
                  <w:spacing w:after="0" w:line="240" w:lineRule="auto"/>
                </w:pPr>
              </w:pPrChange>
            </w:pPr>
            <w:del w:id="448" w:author="Tootooni, Mohammad Samie" w:date="2024-09-04T17:15:00Z" w16du:dateUtc="2024-09-04T22:15:00Z">
              <w:r w:rsidRPr="004F036C" w:rsidDel="001C6C80">
                <w:rPr>
                  <w:rFonts w:ascii="Times New Roman" w:eastAsia="Times New Roman" w:hAnsi="Times New Roman" w:cs="Times New Roman"/>
                  <w:b/>
                  <w:bCs/>
                  <w:color w:val="000000"/>
                  <w:sz w:val="20"/>
                  <w:szCs w:val="20"/>
                </w:rPr>
                <w:delText> </w:delText>
              </w:r>
            </w:del>
          </w:p>
        </w:tc>
        <w:tc>
          <w:tcPr>
            <w:tcW w:w="1205" w:type="dxa"/>
            <w:shd w:val="clear" w:color="auto" w:fill="auto"/>
            <w:noWrap/>
            <w:vAlign w:val="center"/>
            <w:hideMark/>
            <w:tcPrChange w:id="449" w:author="Tootooni, Mohammad Samie" w:date="2024-09-04T17:16:00Z" w16du:dateUtc="2024-09-04T22:16:00Z">
              <w:tcPr>
                <w:tcW w:w="1203" w:type="dxa"/>
                <w:shd w:val="clear" w:color="auto" w:fill="auto"/>
                <w:noWrap/>
                <w:vAlign w:val="center"/>
                <w:hideMark/>
              </w:tcPr>
            </w:tcPrChange>
          </w:tcPr>
          <w:p w14:paraId="13F6206D" w14:textId="06F082F0" w:rsidR="004F036C" w:rsidRPr="004F036C" w:rsidDel="001C6C80" w:rsidRDefault="004F036C">
            <w:pPr>
              <w:spacing w:after="120" w:line="240" w:lineRule="auto"/>
              <w:rPr>
                <w:del w:id="450" w:author="Tootooni, Mohammad Samie" w:date="2024-09-04T17:15:00Z" w16du:dateUtc="2024-09-04T22:15:00Z"/>
                <w:rFonts w:ascii="Times New Roman" w:eastAsia="Times New Roman" w:hAnsi="Times New Roman" w:cs="Times New Roman"/>
                <w:color w:val="000000"/>
                <w:sz w:val="20"/>
                <w:szCs w:val="20"/>
              </w:rPr>
              <w:pPrChange w:id="451" w:author="Tootooni, Mohammad Samie" w:date="2024-09-04T17:15:00Z" w16du:dateUtc="2024-09-04T22:15:00Z">
                <w:pPr>
                  <w:spacing w:after="0" w:line="240" w:lineRule="auto"/>
                </w:pPr>
              </w:pPrChange>
            </w:pPr>
            <w:del w:id="452"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05" w:type="dxa"/>
            <w:shd w:val="clear" w:color="auto" w:fill="auto"/>
            <w:noWrap/>
            <w:vAlign w:val="center"/>
            <w:hideMark/>
            <w:tcPrChange w:id="453" w:author="Tootooni, Mohammad Samie" w:date="2024-09-04T17:16:00Z" w16du:dateUtc="2024-09-04T22:16:00Z">
              <w:tcPr>
                <w:tcW w:w="1290" w:type="dxa"/>
                <w:gridSpan w:val="2"/>
                <w:shd w:val="clear" w:color="auto" w:fill="auto"/>
                <w:noWrap/>
                <w:vAlign w:val="center"/>
                <w:hideMark/>
              </w:tcPr>
            </w:tcPrChange>
          </w:tcPr>
          <w:p w14:paraId="6446A387" w14:textId="36A0B6C4" w:rsidR="004F036C" w:rsidRPr="004F036C" w:rsidDel="001C6C80" w:rsidRDefault="004F036C">
            <w:pPr>
              <w:spacing w:after="120" w:line="240" w:lineRule="auto"/>
              <w:rPr>
                <w:del w:id="454" w:author="Tootooni, Mohammad Samie" w:date="2024-09-04T17:15:00Z" w16du:dateUtc="2024-09-04T22:15:00Z"/>
                <w:rFonts w:ascii="Times New Roman" w:eastAsia="Times New Roman" w:hAnsi="Times New Roman" w:cs="Times New Roman"/>
                <w:color w:val="000000"/>
                <w:sz w:val="20"/>
                <w:szCs w:val="20"/>
              </w:rPr>
              <w:pPrChange w:id="455" w:author="Tootooni, Mohammad Samie" w:date="2024-09-04T17:15:00Z" w16du:dateUtc="2024-09-04T22:15:00Z">
                <w:pPr>
                  <w:spacing w:after="0" w:line="240" w:lineRule="auto"/>
                </w:pPr>
              </w:pPrChange>
            </w:pPr>
            <w:del w:id="456"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2699" w:type="dxa"/>
            <w:shd w:val="clear" w:color="auto" w:fill="auto"/>
            <w:vAlign w:val="center"/>
            <w:hideMark/>
            <w:tcPrChange w:id="457" w:author="Tootooni, Mohammad Samie" w:date="2024-09-04T17:16:00Z" w16du:dateUtc="2024-09-04T22:16:00Z">
              <w:tcPr>
                <w:tcW w:w="2616" w:type="dxa"/>
                <w:shd w:val="clear" w:color="auto" w:fill="auto"/>
                <w:vAlign w:val="center"/>
                <w:hideMark/>
              </w:tcPr>
            </w:tcPrChange>
          </w:tcPr>
          <w:p w14:paraId="04FC5926" w14:textId="11348082" w:rsidR="004F036C" w:rsidRPr="004F036C" w:rsidDel="001C6C80" w:rsidRDefault="004F036C">
            <w:pPr>
              <w:spacing w:after="120" w:line="240" w:lineRule="auto"/>
              <w:rPr>
                <w:del w:id="458" w:author="Tootooni, Mohammad Samie" w:date="2024-09-04T17:15:00Z" w16du:dateUtc="2024-09-04T22:15:00Z"/>
                <w:rFonts w:ascii="Times New Roman" w:eastAsia="Times New Roman" w:hAnsi="Times New Roman" w:cs="Times New Roman"/>
                <w:color w:val="000000"/>
                <w:sz w:val="20"/>
                <w:szCs w:val="20"/>
              </w:rPr>
              <w:pPrChange w:id="459" w:author="Tootooni, Mohammad Samie" w:date="2024-09-04T17:15:00Z" w16du:dateUtc="2024-09-04T22:15:00Z">
                <w:pPr>
                  <w:spacing w:after="0" w:line="240" w:lineRule="auto"/>
                </w:pPr>
              </w:pPrChange>
            </w:pPr>
            <w:del w:id="460"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35" w:type="dxa"/>
            <w:shd w:val="clear" w:color="auto" w:fill="auto"/>
            <w:noWrap/>
            <w:vAlign w:val="center"/>
            <w:hideMark/>
            <w:tcPrChange w:id="461" w:author="Tootooni, Mohammad Samie" w:date="2024-09-04T17:16:00Z" w16du:dateUtc="2024-09-04T22:16:00Z">
              <w:tcPr>
                <w:tcW w:w="1236" w:type="dxa"/>
                <w:shd w:val="clear" w:color="auto" w:fill="auto"/>
                <w:noWrap/>
                <w:vAlign w:val="center"/>
                <w:hideMark/>
              </w:tcPr>
            </w:tcPrChange>
          </w:tcPr>
          <w:p w14:paraId="5FF4B7E2" w14:textId="042B011F" w:rsidR="004F036C" w:rsidRPr="004F036C" w:rsidDel="001C6C80" w:rsidRDefault="004F036C">
            <w:pPr>
              <w:spacing w:after="120" w:line="240" w:lineRule="auto"/>
              <w:jc w:val="center"/>
              <w:rPr>
                <w:del w:id="462" w:author="Tootooni, Mohammad Samie" w:date="2024-09-04T17:15:00Z" w16du:dateUtc="2024-09-04T22:15:00Z"/>
                <w:rFonts w:ascii="Times New Roman" w:eastAsia="Times New Roman" w:hAnsi="Times New Roman" w:cs="Times New Roman"/>
                <w:color w:val="000000"/>
                <w:sz w:val="20"/>
                <w:szCs w:val="20"/>
              </w:rPr>
              <w:pPrChange w:id="463" w:author="Tootooni, Mohammad Samie" w:date="2024-09-04T17:15:00Z" w16du:dateUtc="2024-09-04T22:15:00Z">
                <w:pPr>
                  <w:spacing w:after="0" w:line="240" w:lineRule="auto"/>
                  <w:jc w:val="center"/>
                </w:pPr>
              </w:pPrChange>
            </w:pPr>
            <w:del w:id="464"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016" w:type="dxa"/>
            <w:shd w:val="clear" w:color="auto" w:fill="auto"/>
            <w:noWrap/>
            <w:vAlign w:val="center"/>
            <w:hideMark/>
            <w:tcPrChange w:id="465" w:author="Tootooni, Mohammad Samie" w:date="2024-09-04T17:16:00Z" w16du:dateUtc="2024-09-04T22:16:00Z">
              <w:tcPr>
                <w:tcW w:w="1014" w:type="dxa"/>
                <w:shd w:val="clear" w:color="auto" w:fill="auto"/>
                <w:noWrap/>
                <w:vAlign w:val="center"/>
                <w:hideMark/>
              </w:tcPr>
            </w:tcPrChange>
          </w:tcPr>
          <w:p w14:paraId="4A3F31F7" w14:textId="4AA4A733" w:rsidR="004F036C" w:rsidRPr="004F036C" w:rsidDel="001C6C80" w:rsidRDefault="004F036C">
            <w:pPr>
              <w:spacing w:after="120" w:line="240" w:lineRule="auto"/>
              <w:jc w:val="center"/>
              <w:rPr>
                <w:del w:id="466" w:author="Tootooni, Mohammad Samie" w:date="2024-09-04T17:15:00Z" w16du:dateUtc="2024-09-04T22:15:00Z"/>
                <w:rFonts w:ascii="Times New Roman" w:eastAsia="Times New Roman" w:hAnsi="Times New Roman" w:cs="Times New Roman"/>
                <w:color w:val="000000"/>
                <w:sz w:val="20"/>
                <w:szCs w:val="20"/>
              </w:rPr>
              <w:pPrChange w:id="467" w:author="Tootooni, Mohammad Samie" w:date="2024-09-04T17:15:00Z" w16du:dateUtc="2024-09-04T22:15:00Z">
                <w:pPr>
                  <w:spacing w:after="0" w:line="240" w:lineRule="auto"/>
                  <w:jc w:val="center"/>
                </w:pPr>
              </w:pPrChange>
            </w:pPr>
            <w:del w:id="468"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r>
      <w:tr w:rsidR="00BF2EB4" w:rsidRPr="007209DD" w14:paraId="1AD67A9F" w14:textId="77777777" w:rsidTr="001C6C80">
        <w:trPr>
          <w:trHeight w:val="307"/>
          <w:jc w:val="center"/>
          <w:trPrChange w:id="469" w:author="Tootooni, Mohammad Samie" w:date="2024-09-04T17:16:00Z" w16du:dateUtc="2024-09-04T22:16:00Z">
            <w:trPr>
              <w:trHeight w:val="307"/>
              <w:jc w:val="center"/>
            </w:trPr>
          </w:trPrChange>
        </w:trPr>
        <w:tc>
          <w:tcPr>
            <w:tcW w:w="2000" w:type="dxa"/>
            <w:shd w:val="clear" w:color="auto" w:fill="auto"/>
            <w:noWrap/>
            <w:vAlign w:val="center"/>
            <w:hideMark/>
            <w:tcPrChange w:id="470" w:author="Tootooni, Mohammad Samie" w:date="2024-09-04T17:16:00Z" w16du:dateUtc="2024-09-04T22:16:00Z">
              <w:tcPr>
                <w:tcW w:w="2001" w:type="dxa"/>
                <w:shd w:val="clear" w:color="auto" w:fill="auto"/>
                <w:noWrap/>
                <w:vAlign w:val="center"/>
                <w:hideMark/>
              </w:tcPr>
            </w:tcPrChange>
          </w:tcPr>
          <w:p w14:paraId="674B1884" w14:textId="77777777" w:rsidR="004F036C" w:rsidRPr="004F036C" w:rsidRDefault="004F036C">
            <w:pPr>
              <w:spacing w:after="120" w:line="240" w:lineRule="auto"/>
              <w:rPr>
                <w:rFonts w:ascii="Times New Roman" w:eastAsia="Times New Roman" w:hAnsi="Times New Roman" w:cs="Times New Roman"/>
                <w:b/>
                <w:bCs/>
                <w:color w:val="000000"/>
                <w:sz w:val="20"/>
                <w:szCs w:val="20"/>
              </w:rPr>
              <w:pPrChange w:id="471" w:author="Tootooni, Mohammad Samie" w:date="2024-09-04T17:15:00Z" w16du:dateUtc="2024-09-04T22:15:00Z">
                <w:pPr>
                  <w:spacing w:after="0" w:line="240" w:lineRule="auto"/>
                </w:pPr>
              </w:pPrChange>
            </w:pPr>
            <w:r w:rsidRPr="004F036C">
              <w:rPr>
                <w:rFonts w:ascii="Times New Roman" w:eastAsia="Times New Roman" w:hAnsi="Times New Roman" w:cs="Times New Roman"/>
                <w:b/>
                <w:bCs/>
                <w:color w:val="000000"/>
                <w:sz w:val="20"/>
                <w:szCs w:val="20"/>
              </w:rPr>
              <w:t>Zip code population</w:t>
            </w:r>
          </w:p>
        </w:tc>
        <w:tc>
          <w:tcPr>
            <w:tcW w:w="1205" w:type="dxa"/>
            <w:shd w:val="clear" w:color="auto" w:fill="auto"/>
            <w:noWrap/>
            <w:vAlign w:val="center"/>
            <w:hideMark/>
            <w:tcPrChange w:id="472" w:author="Tootooni, Mohammad Samie" w:date="2024-09-04T17:16:00Z" w16du:dateUtc="2024-09-04T22:16:00Z">
              <w:tcPr>
                <w:tcW w:w="1203" w:type="dxa"/>
                <w:shd w:val="clear" w:color="auto" w:fill="auto"/>
                <w:noWrap/>
                <w:vAlign w:val="center"/>
                <w:hideMark/>
              </w:tcPr>
            </w:tcPrChange>
          </w:tcPr>
          <w:p w14:paraId="46F86FAC"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473"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Independent</w:t>
            </w:r>
          </w:p>
        </w:tc>
        <w:tc>
          <w:tcPr>
            <w:tcW w:w="1205" w:type="dxa"/>
            <w:shd w:val="clear" w:color="auto" w:fill="auto"/>
            <w:noWrap/>
            <w:vAlign w:val="center"/>
            <w:hideMark/>
            <w:tcPrChange w:id="474" w:author="Tootooni, Mohammad Samie" w:date="2024-09-04T17:16:00Z" w16du:dateUtc="2024-09-04T22:16:00Z">
              <w:tcPr>
                <w:tcW w:w="1290" w:type="dxa"/>
                <w:gridSpan w:val="2"/>
                <w:shd w:val="clear" w:color="auto" w:fill="auto"/>
                <w:noWrap/>
                <w:vAlign w:val="center"/>
                <w:hideMark/>
              </w:tcPr>
            </w:tcPrChange>
          </w:tcPr>
          <w:p w14:paraId="43E0ECA8"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475"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Continuous</w:t>
            </w:r>
          </w:p>
        </w:tc>
        <w:tc>
          <w:tcPr>
            <w:tcW w:w="2699" w:type="dxa"/>
            <w:shd w:val="clear" w:color="auto" w:fill="auto"/>
            <w:vAlign w:val="center"/>
            <w:hideMark/>
            <w:tcPrChange w:id="476" w:author="Tootooni, Mohammad Samie" w:date="2024-09-04T17:16:00Z" w16du:dateUtc="2024-09-04T22:16:00Z">
              <w:tcPr>
                <w:tcW w:w="2616" w:type="dxa"/>
                <w:shd w:val="clear" w:color="auto" w:fill="auto"/>
                <w:vAlign w:val="center"/>
                <w:hideMark/>
              </w:tcPr>
            </w:tcPrChange>
          </w:tcPr>
          <w:p w14:paraId="26E3B456"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477"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The population of each zip code</w:t>
            </w:r>
          </w:p>
        </w:tc>
        <w:tc>
          <w:tcPr>
            <w:tcW w:w="1235" w:type="dxa"/>
            <w:shd w:val="clear" w:color="auto" w:fill="auto"/>
            <w:noWrap/>
            <w:vAlign w:val="center"/>
            <w:hideMark/>
            <w:tcPrChange w:id="478" w:author="Tootooni, Mohammad Samie" w:date="2024-09-04T17:16:00Z" w16du:dateUtc="2024-09-04T22:16:00Z">
              <w:tcPr>
                <w:tcW w:w="1236" w:type="dxa"/>
                <w:shd w:val="clear" w:color="auto" w:fill="auto"/>
                <w:noWrap/>
                <w:vAlign w:val="center"/>
                <w:hideMark/>
              </w:tcPr>
            </w:tcPrChange>
          </w:tcPr>
          <w:p w14:paraId="088A0FC7"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479"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35,432.58</w:t>
            </w:r>
          </w:p>
        </w:tc>
        <w:tc>
          <w:tcPr>
            <w:tcW w:w="1016" w:type="dxa"/>
            <w:shd w:val="clear" w:color="auto" w:fill="auto"/>
            <w:noWrap/>
            <w:vAlign w:val="center"/>
            <w:hideMark/>
            <w:tcPrChange w:id="480" w:author="Tootooni, Mohammad Samie" w:date="2024-09-04T17:16:00Z" w16du:dateUtc="2024-09-04T22:16:00Z">
              <w:tcPr>
                <w:tcW w:w="1014" w:type="dxa"/>
                <w:shd w:val="clear" w:color="auto" w:fill="auto"/>
                <w:noWrap/>
                <w:vAlign w:val="center"/>
                <w:hideMark/>
              </w:tcPr>
            </w:tcPrChange>
          </w:tcPr>
          <w:p w14:paraId="338BF22D"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481"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20,722.64</w:t>
            </w:r>
          </w:p>
        </w:tc>
      </w:tr>
      <w:tr w:rsidR="00BF2EB4" w:rsidRPr="007209DD" w:rsidDel="001C6C80" w14:paraId="6A86721C" w14:textId="5A9F1897" w:rsidTr="001C6C80">
        <w:trPr>
          <w:trHeight w:val="307"/>
          <w:jc w:val="center"/>
          <w:del w:id="482" w:author="Tootooni, Mohammad Samie" w:date="2024-09-04T17:15:00Z"/>
          <w:trPrChange w:id="483" w:author="Tootooni, Mohammad Samie" w:date="2024-09-04T17:16:00Z" w16du:dateUtc="2024-09-04T22:16:00Z">
            <w:trPr>
              <w:trHeight w:val="307"/>
              <w:jc w:val="center"/>
            </w:trPr>
          </w:trPrChange>
        </w:trPr>
        <w:tc>
          <w:tcPr>
            <w:tcW w:w="2000" w:type="dxa"/>
            <w:shd w:val="clear" w:color="auto" w:fill="auto"/>
            <w:noWrap/>
            <w:vAlign w:val="center"/>
            <w:hideMark/>
            <w:tcPrChange w:id="484" w:author="Tootooni, Mohammad Samie" w:date="2024-09-04T17:16:00Z" w16du:dateUtc="2024-09-04T22:16:00Z">
              <w:tcPr>
                <w:tcW w:w="2001" w:type="dxa"/>
                <w:shd w:val="clear" w:color="auto" w:fill="auto"/>
                <w:noWrap/>
                <w:vAlign w:val="center"/>
                <w:hideMark/>
              </w:tcPr>
            </w:tcPrChange>
          </w:tcPr>
          <w:p w14:paraId="312AEA2C" w14:textId="7E0BF7A4" w:rsidR="004F036C" w:rsidRPr="004F036C" w:rsidDel="001C6C80" w:rsidRDefault="004F036C">
            <w:pPr>
              <w:spacing w:after="120" w:line="240" w:lineRule="auto"/>
              <w:rPr>
                <w:del w:id="485" w:author="Tootooni, Mohammad Samie" w:date="2024-09-04T17:15:00Z" w16du:dateUtc="2024-09-04T22:15:00Z"/>
                <w:rFonts w:ascii="Times New Roman" w:eastAsia="Times New Roman" w:hAnsi="Times New Roman" w:cs="Times New Roman"/>
                <w:b/>
                <w:bCs/>
                <w:color w:val="000000"/>
                <w:sz w:val="20"/>
                <w:szCs w:val="20"/>
              </w:rPr>
              <w:pPrChange w:id="486" w:author="Tootooni, Mohammad Samie" w:date="2024-09-04T17:15:00Z" w16du:dateUtc="2024-09-04T22:15:00Z">
                <w:pPr>
                  <w:spacing w:after="0" w:line="240" w:lineRule="auto"/>
                </w:pPr>
              </w:pPrChange>
            </w:pPr>
            <w:del w:id="487" w:author="Tootooni, Mohammad Samie" w:date="2024-09-04T17:15:00Z" w16du:dateUtc="2024-09-04T22:15:00Z">
              <w:r w:rsidRPr="004F036C" w:rsidDel="001C6C80">
                <w:rPr>
                  <w:rFonts w:ascii="Times New Roman" w:eastAsia="Times New Roman" w:hAnsi="Times New Roman" w:cs="Times New Roman"/>
                  <w:b/>
                  <w:bCs/>
                  <w:color w:val="000000"/>
                  <w:sz w:val="20"/>
                  <w:szCs w:val="20"/>
                </w:rPr>
                <w:delText> </w:delText>
              </w:r>
            </w:del>
          </w:p>
        </w:tc>
        <w:tc>
          <w:tcPr>
            <w:tcW w:w="1205" w:type="dxa"/>
            <w:shd w:val="clear" w:color="auto" w:fill="auto"/>
            <w:noWrap/>
            <w:vAlign w:val="center"/>
            <w:hideMark/>
            <w:tcPrChange w:id="488" w:author="Tootooni, Mohammad Samie" w:date="2024-09-04T17:16:00Z" w16du:dateUtc="2024-09-04T22:16:00Z">
              <w:tcPr>
                <w:tcW w:w="1203" w:type="dxa"/>
                <w:shd w:val="clear" w:color="auto" w:fill="auto"/>
                <w:noWrap/>
                <w:vAlign w:val="center"/>
                <w:hideMark/>
              </w:tcPr>
            </w:tcPrChange>
          </w:tcPr>
          <w:p w14:paraId="56666D9A" w14:textId="1DF387FB" w:rsidR="004F036C" w:rsidRPr="004F036C" w:rsidDel="001C6C80" w:rsidRDefault="004F036C">
            <w:pPr>
              <w:spacing w:after="120" w:line="240" w:lineRule="auto"/>
              <w:rPr>
                <w:del w:id="489" w:author="Tootooni, Mohammad Samie" w:date="2024-09-04T17:15:00Z" w16du:dateUtc="2024-09-04T22:15:00Z"/>
                <w:rFonts w:ascii="Times New Roman" w:eastAsia="Times New Roman" w:hAnsi="Times New Roman" w:cs="Times New Roman"/>
                <w:color w:val="000000"/>
                <w:sz w:val="20"/>
                <w:szCs w:val="20"/>
              </w:rPr>
              <w:pPrChange w:id="490" w:author="Tootooni, Mohammad Samie" w:date="2024-09-04T17:15:00Z" w16du:dateUtc="2024-09-04T22:15:00Z">
                <w:pPr>
                  <w:spacing w:after="0" w:line="240" w:lineRule="auto"/>
                </w:pPr>
              </w:pPrChange>
            </w:pPr>
            <w:del w:id="491"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05" w:type="dxa"/>
            <w:shd w:val="clear" w:color="auto" w:fill="auto"/>
            <w:noWrap/>
            <w:vAlign w:val="center"/>
            <w:hideMark/>
            <w:tcPrChange w:id="492" w:author="Tootooni, Mohammad Samie" w:date="2024-09-04T17:16:00Z" w16du:dateUtc="2024-09-04T22:16:00Z">
              <w:tcPr>
                <w:tcW w:w="1290" w:type="dxa"/>
                <w:gridSpan w:val="2"/>
                <w:shd w:val="clear" w:color="auto" w:fill="auto"/>
                <w:noWrap/>
                <w:vAlign w:val="center"/>
                <w:hideMark/>
              </w:tcPr>
            </w:tcPrChange>
          </w:tcPr>
          <w:p w14:paraId="3287A20F" w14:textId="7C699159" w:rsidR="004F036C" w:rsidRPr="004F036C" w:rsidDel="001C6C80" w:rsidRDefault="004F036C">
            <w:pPr>
              <w:spacing w:after="120" w:line="240" w:lineRule="auto"/>
              <w:rPr>
                <w:del w:id="493" w:author="Tootooni, Mohammad Samie" w:date="2024-09-04T17:15:00Z" w16du:dateUtc="2024-09-04T22:15:00Z"/>
                <w:rFonts w:ascii="Times New Roman" w:eastAsia="Times New Roman" w:hAnsi="Times New Roman" w:cs="Times New Roman"/>
                <w:color w:val="000000"/>
                <w:sz w:val="20"/>
                <w:szCs w:val="20"/>
              </w:rPr>
              <w:pPrChange w:id="494" w:author="Tootooni, Mohammad Samie" w:date="2024-09-04T17:15:00Z" w16du:dateUtc="2024-09-04T22:15:00Z">
                <w:pPr>
                  <w:spacing w:after="0" w:line="240" w:lineRule="auto"/>
                </w:pPr>
              </w:pPrChange>
            </w:pPr>
            <w:del w:id="495"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2699" w:type="dxa"/>
            <w:shd w:val="clear" w:color="auto" w:fill="auto"/>
            <w:vAlign w:val="center"/>
            <w:hideMark/>
            <w:tcPrChange w:id="496" w:author="Tootooni, Mohammad Samie" w:date="2024-09-04T17:16:00Z" w16du:dateUtc="2024-09-04T22:16:00Z">
              <w:tcPr>
                <w:tcW w:w="2616" w:type="dxa"/>
                <w:shd w:val="clear" w:color="auto" w:fill="auto"/>
                <w:vAlign w:val="center"/>
                <w:hideMark/>
              </w:tcPr>
            </w:tcPrChange>
          </w:tcPr>
          <w:p w14:paraId="1860EF9F" w14:textId="28DCA250" w:rsidR="004F036C" w:rsidRPr="004F036C" w:rsidDel="001C6C80" w:rsidRDefault="004F036C">
            <w:pPr>
              <w:spacing w:after="120" w:line="240" w:lineRule="auto"/>
              <w:rPr>
                <w:del w:id="497" w:author="Tootooni, Mohammad Samie" w:date="2024-09-04T17:15:00Z" w16du:dateUtc="2024-09-04T22:15:00Z"/>
                <w:rFonts w:ascii="Times New Roman" w:eastAsia="Times New Roman" w:hAnsi="Times New Roman" w:cs="Times New Roman"/>
                <w:color w:val="000000"/>
                <w:sz w:val="20"/>
                <w:szCs w:val="20"/>
              </w:rPr>
              <w:pPrChange w:id="498" w:author="Tootooni, Mohammad Samie" w:date="2024-09-04T17:15:00Z" w16du:dateUtc="2024-09-04T22:15:00Z">
                <w:pPr>
                  <w:spacing w:after="0" w:line="240" w:lineRule="auto"/>
                </w:pPr>
              </w:pPrChange>
            </w:pPr>
            <w:del w:id="499"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35" w:type="dxa"/>
            <w:shd w:val="clear" w:color="auto" w:fill="auto"/>
            <w:noWrap/>
            <w:vAlign w:val="center"/>
            <w:hideMark/>
            <w:tcPrChange w:id="500" w:author="Tootooni, Mohammad Samie" w:date="2024-09-04T17:16:00Z" w16du:dateUtc="2024-09-04T22:16:00Z">
              <w:tcPr>
                <w:tcW w:w="1236" w:type="dxa"/>
                <w:shd w:val="clear" w:color="auto" w:fill="auto"/>
                <w:noWrap/>
                <w:vAlign w:val="center"/>
                <w:hideMark/>
              </w:tcPr>
            </w:tcPrChange>
          </w:tcPr>
          <w:p w14:paraId="59D555E4" w14:textId="74761D25" w:rsidR="004F036C" w:rsidRPr="004F036C" w:rsidDel="001C6C80" w:rsidRDefault="004F036C">
            <w:pPr>
              <w:spacing w:after="120" w:line="240" w:lineRule="auto"/>
              <w:jc w:val="center"/>
              <w:rPr>
                <w:del w:id="501" w:author="Tootooni, Mohammad Samie" w:date="2024-09-04T17:15:00Z" w16du:dateUtc="2024-09-04T22:15:00Z"/>
                <w:rFonts w:ascii="Times New Roman" w:eastAsia="Times New Roman" w:hAnsi="Times New Roman" w:cs="Times New Roman"/>
                <w:color w:val="000000"/>
                <w:sz w:val="20"/>
                <w:szCs w:val="20"/>
              </w:rPr>
              <w:pPrChange w:id="502" w:author="Tootooni, Mohammad Samie" w:date="2024-09-04T17:15:00Z" w16du:dateUtc="2024-09-04T22:15:00Z">
                <w:pPr>
                  <w:spacing w:after="0" w:line="240" w:lineRule="auto"/>
                  <w:jc w:val="center"/>
                </w:pPr>
              </w:pPrChange>
            </w:pPr>
            <w:del w:id="503"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016" w:type="dxa"/>
            <w:shd w:val="clear" w:color="auto" w:fill="auto"/>
            <w:noWrap/>
            <w:vAlign w:val="center"/>
            <w:hideMark/>
            <w:tcPrChange w:id="504" w:author="Tootooni, Mohammad Samie" w:date="2024-09-04T17:16:00Z" w16du:dateUtc="2024-09-04T22:16:00Z">
              <w:tcPr>
                <w:tcW w:w="1014" w:type="dxa"/>
                <w:shd w:val="clear" w:color="auto" w:fill="auto"/>
                <w:noWrap/>
                <w:vAlign w:val="center"/>
                <w:hideMark/>
              </w:tcPr>
            </w:tcPrChange>
          </w:tcPr>
          <w:p w14:paraId="684CEF55" w14:textId="795C07AB" w:rsidR="004F036C" w:rsidRPr="004F036C" w:rsidDel="001C6C80" w:rsidRDefault="004F036C">
            <w:pPr>
              <w:spacing w:after="120" w:line="240" w:lineRule="auto"/>
              <w:jc w:val="center"/>
              <w:rPr>
                <w:del w:id="505" w:author="Tootooni, Mohammad Samie" w:date="2024-09-04T17:15:00Z" w16du:dateUtc="2024-09-04T22:15:00Z"/>
                <w:rFonts w:ascii="Times New Roman" w:eastAsia="Times New Roman" w:hAnsi="Times New Roman" w:cs="Times New Roman"/>
                <w:color w:val="000000"/>
                <w:sz w:val="20"/>
                <w:szCs w:val="20"/>
              </w:rPr>
              <w:pPrChange w:id="506" w:author="Tootooni, Mohammad Samie" w:date="2024-09-04T17:15:00Z" w16du:dateUtc="2024-09-04T22:15:00Z">
                <w:pPr>
                  <w:spacing w:after="0" w:line="240" w:lineRule="auto"/>
                  <w:jc w:val="center"/>
                </w:pPr>
              </w:pPrChange>
            </w:pPr>
            <w:del w:id="507"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r>
      <w:tr w:rsidR="00BF2EB4" w:rsidRPr="007209DD" w14:paraId="3C7248F6" w14:textId="77777777" w:rsidTr="001C6C80">
        <w:trPr>
          <w:trHeight w:val="617"/>
          <w:jc w:val="center"/>
          <w:trPrChange w:id="508" w:author="Tootooni, Mohammad Samie" w:date="2024-09-04T17:16:00Z" w16du:dateUtc="2024-09-04T22:16:00Z">
            <w:trPr>
              <w:trHeight w:val="617"/>
              <w:jc w:val="center"/>
            </w:trPr>
          </w:trPrChange>
        </w:trPr>
        <w:tc>
          <w:tcPr>
            <w:tcW w:w="2000" w:type="dxa"/>
            <w:shd w:val="clear" w:color="auto" w:fill="auto"/>
            <w:hideMark/>
            <w:tcPrChange w:id="509" w:author="Tootooni, Mohammad Samie" w:date="2024-09-04T17:16:00Z" w16du:dateUtc="2024-09-04T22:16:00Z">
              <w:tcPr>
                <w:tcW w:w="2001" w:type="dxa"/>
                <w:shd w:val="clear" w:color="auto" w:fill="auto"/>
                <w:hideMark/>
              </w:tcPr>
            </w:tcPrChange>
          </w:tcPr>
          <w:p w14:paraId="42D47B08" w14:textId="77777777" w:rsidR="004F036C" w:rsidRPr="004F036C" w:rsidRDefault="004F036C">
            <w:pPr>
              <w:spacing w:after="120" w:line="240" w:lineRule="auto"/>
              <w:rPr>
                <w:rFonts w:ascii="Times New Roman" w:eastAsia="Times New Roman" w:hAnsi="Times New Roman" w:cs="Times New Roman"/>
                <w:b/>
                <w:bCs/>
                <w:color w:val="000000"/>
                <w:sz w:val="20"/>
                <w:szCs w:val="20"/>
              </w:rPr>
              <w:pPrChange w:id="510" w:author="Tootooni, Mohammad Samie" w:date="2024-09-04T17:15:00Z" w16du:dateUtc="2024-09-04T22:15:00Z">
                <w:pPr>
                  <w:spacing w:after="0" w:line="240" w:lineRule="auto"/>
                </w:pPr>
              </w:pPrChange>
            </w:pPr>
            <w:r w:rsidRPr="004F036C">
              <w:rPr>
                <w:rFonts w:ascii="Times New Roman" w:eastAsia="Times New Roman" w:hAnsi="Times New Roman" w:cs="Times New Roman"/>
                <w:b/>
                <w:bCs/>
                <w:color w:val="000000"/>
                <w:sz w:val="20"/>
                <w:szCs w:val="20"/>
              </w:rPr>
              <w:t>Effective number of SHIELD test centers</w:t>
            </w:r>
          </w:p>
        </w:tc>
        <w:tc>
          <w:tcPr>
            <w:tcW w:w="1205" w:type="dxa"/>
            <w:shd w:val="clear" w:color="auto" w:fill="auto"/>
            <w:noWrap/>
            <w:hideMark/>
            <w:tcPrChange w:id="511" w:author="Tootooni, Mohammad Samie" w:date="2024-09-04T17:16:00Z" w16du:dateUtc="2024-09-04T22:16:00Z">
              <w:tcPr>
                <w:tcW w:w="1203" w:type="dxa"/>
                <w:shd w:val="clear" w:color="auto" w:fill="auto"/>
                <w:noWrap/>
                <w:hideMark/>
              </w:tcPr>
            </w:tcPrChange>
          </w:tcPr>
          <w:p w14:paraId="6C80BA18"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512"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Independent</w:t>
            </w:r>
          </w:p>
        </w:tc>
        <w:tc>
          <w:tcPr>
            <w:tcW w:w="1205" w:type="dxa"/>
            <w:shd w:val="clear" w:color="auto" w:fill="auto"/>
            <w:noWrap/>
            <w:hideMark/>
            <w:tcPrChange w:id="513" w:author="Tootooni, Mohammad Samie" w:date="2024-09-04T17:16:00Z" w16du:dateUtc="2024-09-04T22:16:00Z">
              <w:tcPr>
                <w:tcW w:w="1290" w:type="dxa"/>
                <w:gridSpan w:val="2"/>
                <w:shd w:val="clear" w:color="auto" w:fill="auto"/>
                <w:noWrap/>
                <w:hideMark/>
              </w:tcPr>
            </w:tcPrChange>
          </w:tcPr>
          <w:p w14:paraId="217022E8"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514"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Continuous</w:t>
            </w:r>
          </w:p>
        </w:tc>
        <w:tc>
          <w:tcPr>
            <w:tcW w:w="2699" w:type="dxa"/>
            <w:shd w:val="clear" w:color="auto" w:fill="auto"/>
            <w:hideMark/>
            <w:tcPrChange w:id="515" w:author="Tootooni, Mohammad Samie" w:date="2024-09-04T17:16:00Z" w16du:dateUtc="2024-09-04T22:16:00Z">
              <w:tcPr>
                <w:tcW w:w="2616" w:type="dxa"/>
                <w:shd w:val="clear" w:color="auto" w:fill="auto"/>
                <w:hideMark/>
              </w:tcPr>
            </w:tcPrChange>
          </w:tcPr>
          <w:p w14:paraId="65F7DF3E"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516" w:author="Tootooni, Mohammad Samie" w:date="2024-09-04T17:15:00Z" w16du:dateUtc="2024-09-04T22:15:00Z">
                <w:pPr>
                  <w:spacing w:after="0" w:line="240" w:lineRule="auto"/>
                </w:pPr>
              </w:pPrChange>
            </w:pPr>
            <w:commentRangeStart w:id="517"/>
            <w:r w:rsidRPr="004F036C">
              <w:rPr>
                <w:rFonts w:ascii="Times New Roman" w:eastAsia="Times New Roman" w:hAnsi="Times New Roman" w:cs="Times New Roman"/>
                <w:color w:val="000000"/>
                <w:sz w:val="20"/>
                <w:szCs w:val="20"/>
              </w:rPr>
              <w:t>The effective number of testing sites actively serving each zip code</w:t>
            </w:r>
            <w:commentRangeEnd w:id="517"/>
            <w:r w:rsidR="006F617A">
              <w:rPr>
                <w:rStyle w:val="CommentReference"/>
              </w:rPr>
              <w:commentReference w:id="517"/>
            </w:r>
          </w:p>
        </w:tc>
        <w:tc>
          <w:tcPr>
            <w:tcW w:w="1235" w:type="dxa"/>
            <w:shd w:val="clear" w:color="auto" w:fill="auto"/>
            <w:noWrap/>
            <w:hideMark/>
            <w:tcPrChange w:id="518" w:author="Tootooni, Mohammad Samie" w:date="2024-09-04T17:16:00Z" w16du:dateUtc="2024-09-04T22:16:00Z">
              <w:tcPr>
                <w:tcW w:w="1236" w:type="dxa"/>
                <w:shd w:val="clear" w:color="auto" w:fill="auto"/>
                <w:noWrap/>
                <w:hideMark/>
              </w:tcPr>
            </w:tcPrChange>
          </w:tcPr>
          <w:p w14:paraId="713C39DE"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519"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1.59</w:t>
            </w:r>
          </w:p>
        </w:tc>
        <w:tc>
          <w:tcPr>
            <w:tcW w:w="1016" w:type="dxa"/>
            <w:shd w:val="clear" w:color="auto" w:fill="auto"/>
            <w:noWrap/>
            <w:hideMark/>
            <w:tcPrChange w:id="520" w:author="Tootooni, Mohammad Samie" w:date="2024-09-04T17:16:00Z" w16du:dateUtc="2024-09-04T22:16:00Z">
              <w:tcPr>
                <w:tcW w:w="1014" w:type="dxa"/>
                <w:shd w:val="clear" w:color="auto" w:fill="auto"/>
                <w:noWrap/>
                <w:hideMark/>
              </w:tcPr>
            </w:tcPrChange>
          </w:tcPr>
          <w:p w14:paraId="2E84EC84"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521"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2.676</w:t>
            </w:r>
          </w:p>
        </w:tc>
      </w:tr>
      <w:tr w:rsidR="00BF2EB4" w:rsidRPr="007209DD" w:rsidDel="001C6C80" w14:paraId="065C1BA9" w14:textId="225A574C" w:rsidTr="001C6C80">
        <w:trPr>
          <w:trHeight w:val="307"/>
          <w:jc w:val="center"/>
          <w:del w:id="522" w:author="Tootooni, Mohammad Samie" w:date="2024-09-04T17:15:00Z"/>
          <w:trPrChange w:id="523" w:author="Tootooni, Mohammad Samie" w:date="2024-09-04T17:16:00Z" w16du:dateUtc="2024-09-04T22:16:00Z">
            <w:trPr>
              <w:trHeight w:val="307"/>
              <w:jc w:val="center"/>
            </w:trPr>
          </w:trPrChange>
        </w:trPr>
        <w:tc>
          <w:tcPr>
            <w:tcW w:w="2000" w:type="dxa"/>
            <w:shd w:val="clear" w:color="auto" w:fill="auto"/>
            <w:hideMark/>
            <w:tcPrChange w:id="524" w:author="Tootooni, Mohammad Samie" w:date="2024-09-04T17:16:00Z" w16du:dateUtc="2024-09-04T22:16:00Z">
              <w:tcPr>
                <w:tcW w:w="2001" w:type="dxa"/>
                <w:shd w:val="clear" w:color="auto" w:fill="auto"/>
                <w:hideMark/>
              </w:tcPr>
            </w:tcPrChange>
          </w:tcPr>
          <w:p w14:paraId="0765EA60" w14:textId="1575BD11" w:rsidR="004F036C" w:rsidRPr="004F036C" w:rsidDel="001C6C80" w:rsidRDefault="004F036C">
            <w:pPr>
              <w:spacing w:after="120" w:line="240" w:lineRule="auto"/>
              <w:rPr>
                <w:del w:id="525" w:author="Tootooni, Mohammad Samie" w:date="2024-09-04T17:15:00Z" w16du:dateUtc="2024-09-04T22:15:00Z"/>
                <w:rFonts w:ascii="Times New Roman" w:eastAsia="Times New Roman" w:hAnsi="Times New Roman" w:cs="Times New Roman"/>
                <w:b/>
                <w:bCs/>
                <w:color w:val="000000"/>
                <w:sz w:val="20"/>
                <w:szCs w:val="20"/>
              </w:rPr>
              <w:pPrChange w:id="526" w:author="Tootooni, Mohammad Samie" w:date="2024-09-04T17:15:00Z" w16du:dateUtc="2024-09-04T22:15:00Z">
                <w:pPr>
                  <w:spacing w:after="0" w:line="240" w:lineRule="auto"/>
                </w:pPr>
              </w:pPrChange>
            </w:pPr>
            <w:del w:id="527" w:author="Tootooni, Mohammad Samie" w:date="2024-09-04T17:15:00Z" w16du:dateUtc="2024-09-04T22:15:00Z">
              <w:r w:rsidRPr="004F036C" w:rsidDel="001C6C80">
                <w:rPr>
                  <w:rFonts w:ascii="Times New Roman" w:eastAsia="Times New Roman" w:hAnsi="Times New Roman" w:cs="Times New Roman"/>
                  <w:b/>
                  <w:bCs/>
                  <w:color w:val="000000"/>
                  <w:sz w:val="20"/>
                  <w:szCs w:val="20"/>
                </w:rPr>
                <w:delText> </w:delText>
              </w:r>
            </w:del>
          </w:p>
        </w:tc>
        <w:tc>
          <w:tcPr>
            <w:tcW w:w="1205" w:type="dxa"/>
            <w:shd w:val="clear" w:color="auto" w:fill="auto"/>
            <w:noWrap/>
            <w:hideMark/>
            <w:tcPrChange w:id="528" w:author="Tootooni, Mohammad Samie" w:date="2024-09-04T17:16:00Z" w16du:dateUtc="2024-09-04T22:16:00Z">
              <w:tcPr>
                <w:tcW w:w="1203" w:type="dxa"/>
                <w:shd w:val="clear" w:color="auto" w:fill="auto"/>
                <w:noWrap/>
                <w:hideMark/>
              </w:tcPr>
            </w:tcPrChange>
          </w:tcPr>
          <w:p w14:paraId="6BDD12A7" w14:textId="7FBE7566" w:rsidR="004F036C" w:rsidRPr="004F036C" w:rsidDel="001C6C80" w:rsidRDefault="004F036C">
            <w:pPr>
              <w:spacing w:after="120" w:line="240" w:lineRule="auto"/>
              <w:rPr>
                <w:del w:id="529" w:author="Tootooni, Mohammad Samie" w:date="2024-09-04T17:15:00Z" w16du:dateUtc="2024-09-04T22:15:00Z"/>
                <w:rFonts w:ascii="Times New Roman" w:eastAsia="Times New Roman" w:hAnsi="Times New Roman" w:cs="Times New Roman"/>
                <w:color w:val="000000"/>
                <w:sz w:val="20"/>
                <w:szCs w:val="20"/>
              </w:rPr>
              <w:pPrChange w:id="530" w:author="Tootooni, Mohammad Samie" w:date="2024-09-04T17:15:00Z" w16du:dateUtc="2024-09-04T22:15:00Z">
                <w:pPr>
                  <w:spacing w:after="0" w:line="240" w:lineRule="auto"/>
                </w:pPr>
              </w:pPrChange>
            </w:pPr>
            <w:del w:id="531"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05" w:type="dxa"/>
            <w:shd w:val="clear" w:color="auto" w:fill="auto"/>
            <w:noWrap/>
            <w:hideMark/>
            <w:tcPrChange w:id="532" w:author="Tootooni, Mohammad Samie" w:date="2024-09-04T17:16:00Z" w16du:dateUtc="2024-09-04T22:16:00Z">
              <w:tcPr>
                <w:tcW w:w="1290" w:type="dxa"/>
                <w:gridSpan w:val="2"/>
                <w:shd w:val="clear" w:color="auto" w:fill="auto"/>
                <w:noWrap/>
                <w:hideMark/>
              </w:tcPr>
            </w:tcPrChange>
          </w:tcPr>
          <w:p w14:paraId="1B219033" w14:textId="5CFB4241" w:rsidR="004F036C" w:rsidRPr="004F036C" w:rsidDel="001C6C80" w:rsidRDefault="004F036C">
            <w:pPr>
              <w:spacing w:after="120" w:line="240" w:lineRule="auto"/>
              <w:rPr>
                <w:del w:id="533" w:author="Tootooni, Mohammad Samie" w:date="2024-09-04T17:15:00Z" w16du:dateUtc="2024-09-04T22:15:00Z"/>
                <w:rFonts w:ascii="Times New Roman" w:eastAsia="Times New Roman" w:hAnsi="Times New Roman" w:cs="Times New Roman"/>
                <w:color w:val="000000"/>
                <w:sz w:val="20"/>
                <w:szCs w:val="20"/>
              </w:rPr>
              <w:pPrChange w:id="534" w:author="Tootooni, Mohammad Samie" w:date="2024-09-04T17:15:00Z" w16du:dateUtc="2024-09-04T22:15:00Z">
                <w:pPr>
                  <w:spacing w:after="0" w:line="240" w:lineRule="auto"/>
                </w:pPr>
              </w:pPrChange>
            </w:pPr>
            <w:del w:id="535"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2699" w:type="dxa"/>
            <w:shd w:val="clear" w:color="auto" w:fill="auto"/>
            <w:hideMark/>
            <w:tcPrChange w:id="536" w:author="Tootooni, Mohammad Samie" w:date="2024-09-04T17:16:00Z" w16du:dateUtc="2024-09-04T22:16:00Z">
              <w:tcPr>
                <w:tcW w:w="2616" w:type="dxa"/>
                <w:shd w:val="clear" w:color="auto" w:fill="auto"/>
                <w:hideMark/>
              </w:tcPr>
            </w:tcPrChange>
          </w:tcPr>
          <w:p w14:paraId="71A5ADFF" w14:textId="0DAF2A71" w:rsidR="004F036C" w:rsidRPr="004F036C" w:rsidDel="001C6C80" w:rsidRDefault="004F036C">
            <w:pPr>
              <w:spacing w:after="120" w:line="240" w:lineRule="auto"/>
              <w:rPr>
                <w:del w:id="537" w:author="Tootooni, Mohammad Samie" w:date="2024-09-04T17:15:00Z" w16du:dateUtc="2024-09-04T22:15:00Z"/>
                <w:rFonts w:ascii="Times New Roman" w:eastAsia="Times New Roman" w:hAnsi="Times New Roman" w:cs="Times New Roman"/>
                <w:color w:val="000000"/>
                <w:sz w:val="20"/>
                <w:szCs w:val="20"/>
              </w:rPr>
              <w:pPrChange w:id="538" w:author="Tootooni, Mohammad Samie" w:date="2024-09-04T17:15:00Z" w16du:dateUtc="2024-09-04T22:15:00Z">
                <w:pPr>
                  <w:spacing w:after="0" w:line="240" w:lineRule="auto"/>
                </w:pPr>
              </w:pPrChange>
            </w:pPr>
            <w:del w:id="539"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235" w:type="dxa"/>
            <w:shd w:val="clear" w:color="auto" w:fill="auto"/>
            <w:noWrap/>
            <w:hideMark/>
            <w:tcPrChange w:id="540" w:author="Tootooni, Mohammad Samie" w:date="2024-09-04T17:16:00Z" w16du:dateUtc="2024-09-04T22:16:00Z">
              <w:tcPr>
                <w:tcW w:w="1236" w:type="dxa"/>
                <w:shd w:val="clear" w:color="auto" w:fill="auto"/>
                <w:noWrap/>
                <w:hideMark/>
              </w:tcPr>
            </w:tcPrChange>
          </w:tcPr>
          <w:p w14:paraId="7C10F5B0" w14:textId="43CDE5F2" w:rsidR="004F036C" w:rsidRPr="004F036C" w:rsidDel="001C6C80" w:rsidRDefault="004F036C">
            <w:pPr>
              <w:spacing w:after="120" w:line="240" w:lineRule="auto"/>
              <w:jc w:val="center"/>
              <w:rPr>
                <w:del w:id="541" w:author="Tootooni, Mohammad Samie" w:date="2024-09-04T17:15:00Z" w16du:dateUtc="2024-09-04T22:15:00Z"/>
                <w:rFonts w:ascii="Times New Roman" w:eastAsia="Times New Roman" w:hAnsi="Times New Roman" w:cs="Times New Roman"/>
                <w:color w:val="000000"/>
                <w:sz w:val="20"/>
                <w:szCs w:val="20"/>
              </w:rPr>
              <w:pPrChange w:id="542" w:author="Tootooni, Mohammad Samie" w:date="2024-09-04T17:15:00Z" w16du:dateUtc="2024-09-04T22:15:00Z">
                <w:pPr>
                  <w:spacing w:after="0" w:line="240" w:lineRule="auto"/>
                  <w:jc w:val="center"/>
                </w:pPr>
              </w:pPrChange>
            </w:pPr>
            <w:del w:id="543"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c>
          <w:tcPr>
            <w:tcW w:w="1016" w:type="dxa"/>
            <w:shd w:val="clear" w:color="auto" w:fill="auto"/>
            <w:noWrap/>
            <w:hideMark/>
            <w:tcPrChange w:id="544" w:author="Tootooni, Mohammad Samie" w:date="2024-09-04T17:16:00Z" w16du:dateUtc="2024-09-04T22:16:00Z">
              <w:tcPr>
                <w:tcW w:w="1014" w:type="dxa"/>
                <w:shd w:val="clear" w:color="auto" w:fill="auto"/>
                <w:noWrap/>
                <w:hideMark/>
              </w:tcPr>
            </w:tcPrChange>
          </w:tcPr>
          <w:p w14:paraId="31AE4A10" w14:textId="5E9C0435" w:rsidR="004F036C" w:rsidRPr="004F036C" w:rsidDel="001C6C80" w:rsidRDefault="004F036C">
            <w:pPr>
              <w:spacing w:after="120" w:line="240" w:lineRule="auto"/>
              <w:jc w:val="center"/>
              <w:rPr>
                <w:del w:id="545" w:author="Tootooni, Mohammad Samie" w:date="2024-09-04T17:15:00Z" w16du:dateUtc="2024-09-04T22:15:00Z"/>
                <w:rFonts w:ascii="Times New Roman" w:eastAsia="Times New Roman" w:hAnsi="Times New Roman" w:cs="Times New Roman"/>
                <w:color w:val="000000"/>
                <w:sz w:val="20"/>
                <w:szCs w:val="20"/>
              </w:rPr>
              <w:pPrChange w:id="546" w:author="Tootooni, Mohammad Samie" w:date="2024-09-04T17:15:00Z" w16du:dateUtc="2024-09-04T22:15:00Z">
                <w:pPr>
                  <w:spacing w:after="0" w:line="240" w:lineRule="auto"/>
                  <w:jc w:val="center"/>
                </w:pPr>
              </w:pPrChange>
            </w:pPr>
            <w:del w:id="547" w:author="Tootooni, Mohammad Samie" w:date="2024-09-04T17:15:00Z" w16du:dateUtc="2024-09-04T22:15:00Z">
              <w:r w:rsidRPr="004F036C" w:rsidDel="001C6C80">
                <w:rPr>
                  <w:rFonts w:ascii="Times New Roman" w:eastAsia="Times New Roman" w:hAnsi="Times New Roman" w:cs="Times New Roman"/>
                  <w:color w:val="000000"/>
                  <w:sz w:val="20"/>
                  <w:szCs w:val="20"/>
                </w:rPr>
                <w:delText> </w:delText>
              </w:r>
            </w:del>
          </w:p>
        </w:tc>
      </w:tr>
      <w:tr w:rsidR="00BF2EB4" w:rsidRPr="007209DD" w14:paraId="59C1E4A6" w14:textId="77777777" w:rsidTr="001C6C80">
        <w:trPr>
          <w:trHeight w:val="617"/>
          <w:jc w:val="center"/>
          <w:trPrChange w:id="548" w:author="Tootooni, Mohammad Samie" w:date="2024-09-04T17:16:00Z" w16du:dateUtc="2024-09-04T22:16:00Z">
            <w:trPr>
              <w:trHeight w:val="617"/>
              <w:jc w:val="center"/>
            </w:trPr>
          </w:trPrChange>
        </w:trPr>
        <w:tc>
          <w:tcPr>
            <w:tcW w:w="2000" w:type="dxa"/>
            <w:shd w:val="clear" w:color="auto" w:fill="auto"/>
            <w:noWrap/>
            <w:vAlign w:val="center"/>
            <w:hideMark/>
            <w:tcPrChange w:id="549" w:author="Tootooni, Mohammad Samie" w:date="2024-09-04T17:16:00Z" w16du:dateUtc="2024-09-04T22:16:00Z">
              <w:tcPr>
                <w:tcW w:w="2001" w:type="dxa"/>
                <w:shd w:val="clear" w:color="auto" w:fill="auto"/>
                <w:noWrap/>
                <w:vAlign w:val="center"/>
                <w:hideMark/>
              </w:tcPr>
            </w:tcPrChange>
          </w:tcPr>
          <w:p w14:paraId="169DDFB0" w14:textId="6A183A48" w:rsidR="004F036C" w:rsidRPr="004F036C" w:rsidRDefault="00271EF8">
            <w:pPr>
              <w:spacing w:after="120" w:line="240" w:lineRule="auto"/>
              <w:rPr>
                <w:rFonts w:ascii="Times New Roman" w:eastAsia="Times New Roman" w:hAnsi="Times New Roman" w:cs="Times New Roman"/>
                <w:b/>
                <w:bCs/>
                <w:color w:val="000000"/>
                <w:sz w:val="20"/>
                <w:szCs w:val="20"/>
              </w:rPr>
              <w:pPrChange w:id="550" w:author="Tootooni, Mohammad Samie" w:date="2024-09-04T17:15:00Z" w16du:dateUtc="2024-09-04T22:15:00Z">
                <w:pPr>
                  <w:spacing w:after="0" w:line="240" w:lineRule="auto"/>
                </w:pPr>
              </w:pPrChange>
            </w:pPr>
            <w:r w:rsidRPr="007209DD">
              <w:rPr>
                <w:rFonts w:ascii="Times New Roman" w:eastAsia="Times New Roman" w:hAnsi="Times New Roman" w:cs="Times New Roman"/>
                <w:b/>
                <w:bCs/>
                <w:color w:val="000000"/>
                <w:sz w:val="20"/>
                <w:szCs w:val="20"/>
              </w:rPr>
              <w:t>Area Deprivation Index (ADI)</w:t>
            </w:r>
          </w:p>
        </w:tc>
        <w:tc>
          <w:tcPr>
            <w:tcW w:w="1205" w:type="dxa"/>
            <w:shd w:val="clear" w:color="auto" w:fill="auto"/>
            <w:noWrap/>
            <w:vAlign w:val="center"/>
            <w:hideMark/>
            <w:tcPrChange w:id="551" w:author="Tootooni, Mohammad Samie" w:date="2024-09-04T17:16:00Z" w16du:dateUtc="2024-09-04T22:16:00Z">
              <w:tcPr>
                <w:tcW w:w="1203" w:type="dxa"/>
                <w:shd w:val="clear" w:color="auto" w:fill="auto"/>
                <w:noWrap/>
                <w:vAlign w:val="center"/>
                <w:hideMark/>
              </w:tcPr>
            </w:tcPrChange>
          </w:tcPr>
          <w:p w14:paraId="419B2CBE"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552"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Independent</w:t>
            </w:r>
          </w:p>
        </w:tc>
        <w:tc>
          <w:tcPr>
            <w:tcW w:w="1205" w:type="dxa"/>
            <w:shd w:val="clear" w:color="auto" w:fill="auto"/>
            <w:noWrap/>
            <w:vAlign w:val="center"/>
            <w:hideMark/>
            <w:tcPrChange w:id="553" w:author="Tootooni, Mohammad Samie" w:date="2024-09-04T17:16:00Z" w16du:dateUtc="2024-09-04T22:16:00Z">
              <w:tcPr>
                <w:tcW w:w="1290" w:type="dxa"/>
                <w:gridSpan w:val="2"/>
                <w:shd w:val="clear" w:color="auto" w:fill="auto"/>
                <w:noWrap/>
                <w:vAlign w:val="center"/>
                <w:hideMark/>
              </w:tcPr>
            </w:tcPrChange>
          </w:tcPr>
          <w:p w14:paraId="79104BA3" w14:textId="77777777" w:rsidR="004F036C" w:rsidRPr="004F036C" w:rsidRDefault="004F036C">
            <w:pPr>
              <w:spacing w:after="120" w:line="240" w:lineRule="auto"/>
              <w:rPr>
                <w:rFonts w:ascii="Times New Roman" w:eastAsia="Times New Roman" w:hAnsi="Times New Roman" w:cs="Times New Roman"/>
                <w:color w:val="000000"/>
                <w:sz w:val="20"/>
                <w:szCs w:val="20"/>
              </w:rPr>
              <w:pPrChange w:id="554"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Categorical</w:t>
            </w:r>
          </w:p>
        </w:tc>
        <w:tc>
          <w:tcPr>
            <w:tcW w:w="2699" w:type="dxa"/>
            <w:shd w:val="clear" w:color="auto" w:fill="auto"/>
            <w:vAlign w:val="center"/>
            <w:hideMark/>
            <w:tcPrChange w:id="555" w:author="Tootooni, Mohammad Samie" w:date="2024-09-04T17:16:00Z" w16du:dateUtc="2024-09-04T22:16:00Z">
              <w:tcPr>
                <w:tcW w:w="2616" w:type="dxa"/>
                <w:shd w:val="clear" w:color="auto" w:fill="auto"/>
                <w:vAlign w:val="center"/>
                <w:hideMark/>
              </w:tcPr>
            </w:tcPrChange>
          </w:tcPr>
          <w:p w14:paraId="0132AB86" w14:textId="207EB249" w:rsidR="004F036C" w:rsidRPr="004F036C" w:rsidRDefault="004F036C">
            <w:pPr>
              <w:spacing w:after="120" w:line="240" w:lineRule="auto"/>
              <w:rPr>
                <w:rFonts w:ascii="Times New Roman" w:eastAsia="Times New Roman" w:hAnsi="Times New Roman" w:cs="Times New Roman"/>
                <w:color w:val="000000"/>
                <w:sz w:val="20"/>
                <w:szCs w:val="20"/>
              </w:rPr>
              <w:pPrChange w:id="556" w:author="Tootooni, Mohammad Samie" w:date="2024-09-04T17:15:00Z" w16du:dateUtc="2024-09-04T22:15:00Z">
                <w:pPr>
                  <w:spacing w:after="0" w:line="240" w:lineRule="auto"/>
                </w:pPr>
              </w:pPrChange>
            </w:pPr>
            <w:r w:rsidRPr="004F036C">
              <w:rPr>
                <w:rFonts w:ascii="Times New Roman" w:eastAsia="Times New Roman" w:hAnsi="Times New Roman" w:cs="Times New Roman"/>
                <w:color w:val="000000"/>
                <w:sz w:val="20"/>
                <w:szCs w:val="20"/>
              </w:rPr>
              <w:t xml:space="preserve">The </w:t>
            </w:r>
            <w:r w:rsidR="00271EF8" w:rsidRPr="007209DD">
              <w:rPr>
                <w:rFonts w:ascii="Times New Roman" w:eastAsia="Times New Roman" w:hAnsi="Times New Roman" w:cs="Times New Roman"/>
                <w:color w:val="000000"/>
                <w:sz w:val="20"/>
                <w:szCs w:val="20"/>
              </w:rPr>
              <w:t>ADI</w:t>
            </w:r>
            <w:r w:rsidRPr="004F036C">
              <w:rPr>
                <w:rFonts w:ascii="Times New Roman" w:eastAsia="Times New Roman" w:hAnsi="Times New Roman" w:cs="Times New Roman"/>
                <w:color w:val="000000"/>
                <w:sz w:val="20"/>
                <w:szCs w:val="20"/>
              </w:rPr>
              <w:t xml:space="preserve"> score for each zip codes </w:t>
            </w:r>
          </w:p>
        </w:tc>
        <w:tc>
          <w:tcPr>
            <w:tcW w:w="1235" w:type="dxa"/>
            <w:shd w:val="clear" w:color="auto" w:fill="auto"/>
            <w:noWrap/>
            <w:vAlign w:val="center"/>
            <w:hideMark/>
            <w:tcPrChange w:id="557" w:author="Tootooni, Mohammad Samie" w:date="2024-09-04T17:16:00Z" w16du:dateUtc="2024-09-04T22:16:00Z">
              <w:tcPr>
                <w:tcW w:w="1236" w:type="dxa"/>
                <w:shd w:val="clear" w:color="auto" w:fill="auto"/>
                <w:noWrap/>
                <w:vAlign w:val="center"/>
                <w:hideMark/>
              </w:tcPr>
            </w:tcPrChange>
          </w:tcPr>
          <w:p w14:paraId="0FEAD82C"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558"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 </w:t>
            </w:r>
          </w:p>
        </w:tc>
        <w:tc>
          <w:tcPr>
            <w:tcW w:w="1016" w:type="dxa"/>
            <w:shd w:val="clear" w:color="auto" w:fill="auto"/>
            <w:noWrap/>
            <w:vAlign w:val="center"/>
            <w:hideMark/>
            <w:tcPrChange w:id="559" w:author="Tootooni, Mohammad Samie" w:date="2024-09-04T17:16:00Z" w16du:dateUtc="2024-09-04T22:16:00Z">
              <w:tcPr>
                <w:tcW w:w="1014" w:type="dxa"/>
                <w:shd w:val="clear" w:color="auto" w:fill="auto"/>
                <w:noWrap/>
                <w:vAlign w:val="center"/>
                <w:hideMark/>
              </w:tcPr>
            </w:tcPrChange>
          </w:tcPr>
          <w:p w14:paraId="3F73D512" w14:textId="77777777" w:rsidR="004F036C" w:rsidRPr="004F036C" w:rsidRDefault="004F036C">
            <w:pPr>
              <w:spacing w:after="120" w:line="240" w:lineRule="auto"/>
              <w:jc w:val="center"/>
              <w:rPr>
                <w:rFonts w:ascii="Times New Roman" w:eastAsia="Times New Roman" w:hAnsi="Times New Roman" w:cs="Times New Roman"/>
                <w:color w:val="000000"/>
                <w:sz w:val="20"/>
                <w:szCs w:val="20"/>
              </w:rPr>
              <w:pPrChange w:id="560" w:author="Tootooni, Mohammad Samie" w:date="2024-09-04T17:15:00Z" w16du:dateUtc="2024-09-04T22:15:00Z">
                <w:pPr>
                  <w:spacing w:after="0" w:line="240" w:lineRule="auto"/>
                  <w:jc w:val="center"/>
                </w:pPr>
              </w:pPrChange>
            </w:pPr>
            <w:r w:rsidRPr="004F036C">
              <w:rPr>
                <w:rFonts w:ascii="Times New Roman" w:eastAsia="Times New Roman" w:hAnsi="Times New Roman" w:cs="Times New Roman"/>
                <w:color w:val="000000"/>
                <w:sz w:val="20"/>
                <w:szCs w:val="20"/>
              </w:rPr>
              <w:t> </w:t>
            </w:r>
          </w:p>
        </w:tc>
      </w:tr>
    </w:tbl>
    <w:p w14:paraId="721396FC" w14:textId="77777777" w:rsidR="003A50D4" w:rsidRDefault="003A50D4" w:rsidP="003A50D4">
      <w:pPr>
        <w:pBdr>
          <w:top w:val="nil"/>
          <w:left w:val="nil"/>
          <w:bottom w:val="nil"/>
          <w:right w:val="nil"/>
          <w:between w:val="nil"/>
        </w:pBdr>
        <w:spacing w:after="0" w:line="360" w:lineRule="auto"/>
        <w:jc w:val="both"/>
        <w:rPr>
          <w:rFonts w:ascii="Times New Roman" w:eastAsia="Times New Roman" w:hAnsi="Times New Roman" w:cs="Times New Roman"/>
          <w:i/>
          <w:color w:val="000000"/>
          <w:sz w:val="20"/>
          <w:szCs w:val="20"/>
        </w:rPr>
      </w:pPr>
    </w:p>
    <w:p w14:paraId="00000043" w14:textId="5564861F" w:rsidR="00743DF7" w:rsidRPr="005C12DE" w:rsidRDefault="00000000" w:rsidP="003A50D4">
      <w:pPr>
        <w:pBdr>
          <w:top w:val="nil"/>
          <w:left w:val="nil"/>
          <w:bottom w:val="nil"/>
          <w:right w:val="nil"/>
          <w:between w:val="nil"/>
        </w:pBdr>
        <w:spacing w:after="0" w:line="360" w:lineRule="auto"/>
        <w:jc w:val="both"/>
        <w:rPr>
          <w:rFonts w:ascii="Times New Roman" w:eastAsia="Times New Roman" w:hAnsi="Times New Roman" w:cs="Times New Roman"/>
          <w:color w:val="000000"/>
          <w:sz w:val="20"/>
          <w:szCs w:val="20"/>
        </w:rPr>
      </w:pPr>
      <w:del w:id="561" w:author="Tootooni, Mohammad Samie" w:date="2024-09-04T17:17:00Z" w16du:dateUtc="2024-09-04T22:17:00Z">
        <w:r w:rsidDel="009E6548">
          <w:rPr>
            <w:rFonts w:ascii="Times New Roman" w:eastAsia="Times New Roman" w:hAnsi="Times New Roman" w:cs="Times New Roman"/>
            <w:color w:val="000000"/>
            <w:sz w:val="20"/>
            <w:szCs w:val="20"/>
          </w:rPr>
          <w:delText xml:space="preserve"> </w:delText>
        </w:r>
      </w:del>
      <w:r w:rsidR="00C61EFB">
        <w:rPr>
          <w:rFonts w:ascii="Times New Roman" w:eastAsia="Times New Roman" w:hAnsi="Times New Roman" w:cs="Times New Roman"/>
          <w:color w:val="000000"/>
          <w:sz w:val="20"/>
          <w:szCs w:val="20"/>
        </w:rPr>
        <w:t xml:space="preserve">The </w:t>
      </w:r>
      <w:ins w:id="562" w:author="Tootooni, Mohammad Samie" w:date="2024-09-05T17:54:00Z" w16du:dateUtc="2024-09-05T22:54:00Z">
        <w:r w:rsidR="003B4CB2" w:rsidRPr="003B4CB2">
          <w:rPr>
            <w:rFonts w:ascii="Times New Roman" w:eastAsia="Times New Roman" w:hAnsi="Times New Roman" w:cs="Times New Roman"/>
            <w:color w:val="000000"/>
            <w:sz w:val="20"/>
            <w:szCs w:val="20"/>
          </w:rPr>
          <w:t xml:space="preserve">Area Deprivation Index </w:t>
        </w:r>
        <w:r w:rsidR="003B4CB2">
          <w:rPr>
            <w:rFonts w:ascii="Times New Roman" w:eastAsia="Times New Roman" w:hAnsi="Times New Roman" w:cs="Times New Roman"/>
            <w:color w:val="000000"/>
            <w:sz w:val="20"/>
            <w:szCs w:val="20"/>
          </w:rPr>
          <w:t>(</w:t>
        </w:r>
      </w:ins>
      <w:r w:rsidR="00C61EFB">
        <w:rPr>
          <w:rFonts w:ascii="Times New Roman" w:eastAsia="Times New Roman" w:hAnsi="Times New Roman" w:cs="Times New Roman"/>
          <w:color w:val="000000"/>
          <w:sz w:val="20"/>
          <w:szCs w:val="20"/>
        </w:rPr>
        <w:t>ADI</w:t>
      </w:r>
      <w:ins w:id="563" w:author="Tootooni, Mohammad Samie" w:date="2024-09-05T17:54:00Z" w16du:dateUtc="2024-09-05T22:54:00Z">
        <w:r w:rsidR="003B4CB2">
          <w:rPr>
            <w:rFonts w:ascii="Times New Roman" w:eastAsia="Times New Roman" w:hAnsi="Times New Roman" w:cs="Times New Roman"/>
            <w:color w:val="000000"/>
            <w:sz w:val="20"/>
            <w:szCs w:val="20"/>
          </w:rPr>
          <w:t>)</w:t>
        </w:r>
      </w:ins>
      <w:r>
        <w:rPr>
          <w:rFonts w:ascii="Times New Roman" w:eastAsia="Times New Roman" w:hAnsi="Times New Roman" w:cs="Times New Roman"/>
          <w:color w:val="000000"/>
          <w:sz w:val="20"/>
          <w:szCs w:val="20"/>
        </w:rPr>
        <w:t xml:space="preserve"> score </w:t>
      </w:r>
      <w:commentRangeStart w:id="564"/>
      <w:r>
        <w:rPr>
          <w:rFonts w:ascii="Times New Roman" w:eastAsia="Times New Roman" w:hAnsi="Times New Roman" w:cs="Times New Roman"/>
          <w:color w:val="000000"/>
          <w:sz w:val="20"/>
          <w:szCs w:val="20"/>
        </w:rPr>
        <w:t>categorizes</w:t>
      </w:r>
      <w:commentRangeEnd w:id="564"/>
      <w:r w:rsidR="00671EE2">
        <w:rPr>
          <w:rStyle w:val="CommentReference"/>
        </w:rPr>
        <w:commentReference w:id="564"/>
      </w:r>
      <w:r>
        <w:rPr>
          <w:rFonts w:ascii="Times New Roman" w:eastAsia="Times New Roman" w:hAnsi="Times New Roman" w:cs="Times New Roman"/>
          <w:color w:val="000000"/>
          <w:sz w:val="20"/>
          <w:szCs w:val="20"/>
        </w:rPr>
        <w:t xml:space="preserve"> zip codes into </w:t>
      </w:r>
      <w:sdt>
        <w:sdtPr>
          <w:tag w:val="goog_rdk_130"/>
          <w:id w:val="-785126557"/>
        </w:sdtPr>
        <w:sdtContent/>
      </w:sdt>
      <w:r w:rsidR="002D723E">
        <w:rPr>
          <w:rFonts w:ascii="Times New Roman" w:eastAsia="Times New Roman" w:hAnsi="Times New Roman" w:cs="Times New Roman"/>
          <w:color w:val="000000"/>
          <w:sz w:val="20"/>
          <w:szCs w:val="20"/>
        </w:rPr>
        <w:t>Low</w:t>
      </w:r>
      <w:commentRangeStart w:id="565"/>
      <w:commentRangeStart w:id="566"/>
      <w:r>
        <w:rPr>
          <w:rFonts w:ascii="Times New Roman" w:eastAsia="Times New Roman" w:hAnsi="Times New Roman" w:cs="Times New Roman"/>
          <w:color w:val="000000"/>
          <w:sz w:val="20"/>
          <w:szCs w:val="20"/>
        </w:rPr>
        <w:t xml:space="preserve"> Disadvantaged </w:t>
      </w:r>
      <w:r w:rsidR="00357B7D">
        <w:rPr>
          <w:rFonts w:ascii="Times New Roman" w:eastAsia="Times New Roman" w:hAnsi="Times New Roman" w:cs="Times New Roman"/>
          <w:color w:val="000000"/>
          <w:sz w:val="20"/>
          <w:szCs w:val="20"/>
        </w:rPr>
        <w:t xml:space="preserve">and High Disadvantaged </w:t>
      </w:r>
      <w:sdt>
        <w:sdtPr>
          <w:rPr>
            <w:rFonts w:ascii="Times New Roman" w:eastAsia="Times New Roman" w:hAnsi="Times New Roman" w:cs="Times New Roman"/>
            <w:color w:val="000000"/>
            <w:sz w:val="20"/>
            <w:szCs w:val="20"/>
          </w:rPr>
          <w:tag w:val="MENDELEY_CITATION_v3_eyJjaXRhdGlvbklEIjoiTUVOREVMRVlfQ0lUQVRJT05fYTFmYjU0MzEtZGY4OC00M2NkLThlNmMtZDBjNmEwNGIwOWEyIiwicHJvcGVydGllcyI6eyJub3RlSW5kZXgiOjB9LCJpc0VkaXRlZCI6ZmFsc2UsIm1hbnVhbE92ZXJyaWRlIjp7ImlzTWFudWFsbHlPdmVycmlkZGVuIjpmYWxzZSwiY2l0ZXByb2NUZXh0IjoiWzM3XSIsIm1hbnVhbE92ZXJyaWRlVGV4dCI6IiJ9LCJjaXRhdGlvbkl0ZW1zIjpbeyJpZCI6ImVmODMwNzg5LWE4ZmMtMzU2My1iYmM5LWJhODIyZGM2ZTE4MSIsIml0ZW1EYXRhIjp7InR5cGUiOiJhcnRpY2xlLWpvdXJuYWwiLCJpZCI6ImVmODMwNzg5LWE4ZmMtMzU2My1iYmM5LWJhODIyZGM2ZTE4MSIsInRpdGxlIjoiQXJlYSBkZXByaXZhdGlvbiBpbmRleCBwcmVkaWN0cyByZWFkbWlzc2lvbiByaXNrIGF0IGFuIHVyYmFuIHRlYWNoaW5nIGhvc3BpdGFsIiwiYXV0aG9yIjpbeyJmYW1pbHkiOiJIdSIsImdpdmVuIjoiSmlhbmh1aSIsInBhcnNlLW5hbWVzIjpmYWxzZSwiZHJvcHBpbmctcGFydGljbGUiOiIiLCJub24tZHJvcHBpbmctcGFydGljbGUiOiIifSx7ImZhbWlseSI6IktpbmQiLCJnaXZlbiI6IkFteSBKIEgiLCJwYXJzZS1uYW1lcyI6ZmFsc2UsImRyb3BwaW5nLXBhcnRpY2xlIjoiIiwibm9uLWRyb3BwaW5nLXBhcnRpY2xlIjoiIn0seyJmYW1pbHkiOiJOZXJlbnoiLCJnaXZlbiI6IkRhdmlkIiwicGFyc2UtbmFtZXMiOmZhbHNlLCJkcm9wcGluZy1wYXJ0aWNsZSI6IiIsIm5vbi1kcm9wcGluZy1wYXJ0aWNsZSI6IiJ9XSwiY29udGFpbmVyLXRpdGxlIjoiQW1lcmljYW4gSm91cm5hbCBvZiBNZWRpY2FsIFF1YWxpdHkiLCJJU1NOIjoiMTA2Mi04NjA2IiwiaXNzdWVkIjp7ImRhdGUtcGFydHMiOltbMjAxOF1dfSwicGFnZSI6IjQ5My01MDEiLCJwdWJsaXNoZXIiOiJTQUdFIFB1YmxpY2F0aW9ucyBTYWdlIENBOiBMb3MgQW5nZWxlcywgQ0EiLCJpc3N1ZSI6IjUiLCJ2b2x1bWUiOiIzMyIsImNvbnRhaW5lci10aXRsZS1zaG9ydCI6IiJ9LCJpc1RlbXBvcmFyeSI6ZmFsc2UsInN1cHByZXNzLWF1dGhvciI6ZmFsc2UsImNvbXBvc2l0ZSI6ZmFsc2UsImF1dGhvci1vbmx5IjpmYWxzZX1dfQ=="/>
          <w:id w:val="1813051332"/>
          <w:placeholder>
            <w:docPart w:val="DefaultPlaceholder_-1854013440"/>
          </w:placeholder>
        </w:sdtPr>
        <w:sdtContent>
          <w:r w:rsidR="00D227EF">
            <w:rPr>
              <w:rFonts w:ascii="Times New Roman" w:eastAsia="Times New Roman" w:hAnsi="Times New Roman" w:cs="Times New Roman"/>
              <w:color w:val="000000"/>
              <w:sz w:val="20"/>
              <w:szCs w:val="20"/>
            </w:rPr>
            <w:t>[37]</w:t>
          </w:r>
        </w:sdtContent>
      </w:sdt>
      <w:r w:rsidR="00D227EF">
        <w:rPr>
          <w:rFonts w:ascii="Times New Roman" w:eastAsia="Times New Roman" w:hAnsi="Times New Roman" w:cs="Times New Roman"/>
          <w:color w:val="000000"/>
          <w:sz w:val="20"/>
          <w:szCs w:val="20"/>
        </w:rPr>
        <w:t xml:space="preserve">. </w:t>
      </w:r>
      <w:r w:rsidR="00630522">
        <w:rPr>
          <w:rFonts w:ascii="Times New Roman" w:eastAsia="Times New Roman" w:hAnsi="Times New Roman" w:cs="Times New Roman"/>
          <w:color w:val="000000"/>
          <w:sz w:val="20"/>
          <w:szCs w:val="20"/>
        </w:rPr>
        <w:t xml:space="preserve">We consider Low Disadvantaged to be </w:t>
      </w:r>
      <w:r>
        <w:rPr>
          <w:rFonts w:ascii="Times New Roman" w:eastAsia="Times New Roman" w:hAnsi="Times New Roman" w:cs="Times New Roman"/>
          <w:color w:val="000000"/>
          <w:sz w:val="20"/>
          <w:szCs w:val="20"/>
        </w:rPr>
        <w:t>scores 1 through 4 and</w:t>
      </w:r>
      <w:r w:rsidR="00630522">
        <w:rPr>
          <w:rFonts w:ascii="Times New Roman" w:eastAsia="Times New Roman" w:hAnsi="Times New Roman" w:cs="Times New Roman"/>
          <w:color w:val="000000"/>
          <w:sz w:val="20"/>
          <w:szCs w:val="20"/>
        </w:rPr>
        <w:t xml:space="preserve"> More Disadvantaged to be</w:t>
      </w:r>
      <w:r>
        <w:rPr>
          <w:rFonts w:ascii="Times New Roman" w:eastAsia="Times New Roman" w:hAnsi="Times New Roman" w:cs="Times New Roman"/>
          <w:color w:val="000000"/>
          <w:sz w:val="20"/>
          <w:szCs w:val="20"/>
        </w:rPr>
        <w:t xml:space="preserve"> scores 5 through 9</w:t>
      </w:r>
      <w:del w:id="567" w:author="Tootooni, Mohammad Samie" w:date="2024-09-04T17:18:00Z" w16du:dateUtc="2024-09-04T22:18:00Z">
        <w:r w:rsidDel="007A4AF5">
          <w:rPr>
            <w:rFonts w:ascii="Times New Roman" w:eastAsia="Times New Roman" w:hAnsi="Times New Roman" w:cs="Times New Roman"/>
            <w:color w:val="000000"/>
            <w:sz w:val="20"/>
            <w:szCs w:val="20"/>
          </w:rPr>
          <w:delText xml:space="preserve"> based on socioeconomic factors</w:delText>
        </w:r>
      </w:del>
      <w:r>
        <w:rPr>
          <w:rFonts w:ascii="Times New Roman" w:eastAsia="Times New Roman" w:hAnsi="Times New Roman" w:cs="Times New Roman"/>
          <w:color w:val="000000"/>
          <w:sz w:val="20"/>
          <w:szCs w:val="20"/>
        </w:rPr>
        <w:t>.</w:t>
      </w:r>
      <w:commentRangeEnd w:id="565"/>
      <w:r>
        <w:commentReference w:id="565"/>
      </w:r>
      <w:commentRangeEnd w:id="566"/>
      <w:r w:rsidR="00671EE2">
        <w:rPr>
          <w:rStyle w:val="CommentReference"/>
        </w:rPr>
        <w:commentReference w:id="566"/>
      </w:r>
      <w:r>
        <w:rPr>
          <w:rFonts w:ascii="Times New Roman" w:eastAsia="Times New Roman" w:hAnsi="Times New Roman" w:cs="Times New Roman"/>
          <w:color w:val="000000"/>
          <w:sz w:val="20"/>
          <w:szCs w:val="20"/>
        </w:rPr>
        <w:t xml:space="preserve"> This variable </w:t>
      </w:r>
      <w:sdt>
        <w:sdtPr>
          <w:tag w:val="goog_rdk_133"/>
          <w:id w:val="1128434271"/>
        </w:sdtPr>
        <w:sdtContent>
          <w:ins w:id="568" w:author="Sina Ansari" w:date="2024-08-16T03:20:00Z">
            <w:r>
              <w:rPr>
                <w:rFonts w:ascii="Times New Roman" w:eastAsia="Times New Roman" w:hAnsi="Times New Roman" w:cs="Times New Roman"/>
                <w:color w:val="000000"/>
                <w:sz w:val="20"/>
                <w:szCs w:val="20"/>
              </w:rPr>
              <w:t>explores</w:t>
            </w:r>
          </w:ins>
        </w:sdtContent>
      </w:sdt>
      <w:sdt>
        <w:sdtPr>
          <w:tag w:val="goog_rdk_134"/>
          <w:id w:val="-1108812092"/>
        </w:sdtPr>
        <w:sdtContent>
          <w:del w:id="569" w:author="Sina Ansari" w:date="2024-08-16T03:20:00Z">
            <w:r>
              <w:rPr>
                <w:rFonts w:ascii="Times New Roman" w:eastAsia="Times New Roman" w:hAnsi="Times New Roman" w:cs="Times New Roman"/>
                <w:color w:val="000000"/>
                <w:sz w:val="20"/>
                <w:szCs w:val="20"/>
              </w:rPr>
              <w:delText>is used to explore</w:delText>
            </w:r>
          </w:del>
        </w:sdtContent>
      </w:sdt>
      <w:r>
        <w:rPr>
          <w:rFonts w:ascii="Times New Roman" w:eastAsia="Times New Roman" w:hAnsi="Times New Roman" w:cs="Times New Roman"/>
          <w:color w:val="000000"/>
          <w:sz w:val="20"/>
          <w:szCs w:val="20"/>
        </w:rPr>
        <w:t xml:space="preserve"> disparities in ICU admissions and the impact of SHIELD centers in different socioeconomic contexts.</w:t>
      </w:r>
    </w:p>
    <w:p w14:paraId="00000044" w14:textId="77777777" w:rsidR="00743DF7" w:rsidRDefault="00000000">
      <w:pPr>
        <w:spacing w:before="120" w:after="120"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Statistical Analysis</w:t>
      </w:r>
    </w:p>
    <w:p w14:paraId="00000045" w14:textId="77777777" w:rsidR="00743DF7" w:rsidRDefault="00000000">
      <w:pPr>
        <w:spacing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w:t>
      </w:r>
      <w:sdt>
        <w:sdtPr>
          <w:tag w:val="goog_rdk_135"/>
          <w:id w:val="1836415407"/>
        </w:sdtPr>
        <w:sdtContent>
          <w:ins w:id="570" w:author="Sina Ansari" w:date="2024-08-16T16:01:00Z">
            <w:r>
              <w:rPr>
                <w:rFonts w:ascii="Times New Roman" w:eastAsia="Times New Roman" w:hAnsi="Times New Roman" w:cs="Times New Roman"/>
                <w:sz w:val="20"/>
                <w:szCs w:val="20"/>
              </w:rPr>
              <w:t>employed a linear mixed-effects regression model to investigate the association between the effective number of SHIELD test centers and the COVID-19 ICU admission rate</w:t>
            </w:r>
          </w:ins>
        </w:sdtContent>
      </w:sdt>
      <w:sdt>
        <w:sdtPr>
          <w:tag w:val="goog_rdk_136"/>
          <w:id w:val="-1712262633"/>
        </w:sdtPr>
        <w:sdtContent>
          <w:del w:id="571" w:author="Sina Ansari" w:date="2024-08-16T16:01:00Z">
            <w:r>
              <w:rPr>
                <w:rFonts w:ascii="Times New Roman" w:eastAsia="Times New Roman" w:hAnsi="Times New Roman" w:cs="Times New Roman"/>
                <w:sz w:val="20"/>
                <w:szCs w:val="20"/>
              </w:rPr>
              <w:delText xml:space="preserve">investigated the association between the effective number of SHIELD test centers and the </w:delText>
            </w:r>
          </w:del>
        </w:sdtContent>
      </w:sdt>
      <w:sdt>
        <w:sdtPr>
          <w:tag w:val="goog_rdk_137"/>
          <w:id w:val="-154154839"/>
        </w:sdtPr>
        <w:sdtContent>
          <w:customXmlInsRangeStart w:id="572" w:author="Sina Ansari" w:date="2024-08-16T14:52:00Z"/>
          <w:sdt>
            <w:sdtPr>
              <w:tag w:val="goog_rdk_138"/>
              <w:id w:val="-950465821"/>
            </w:sdtPr>
            <w:sdtContent>
              <w:customXmlInsRangeEnd w:id="572"/>
              <w:ins w:id="573" w:author="Sina Ansari" w:date="2024-08-16T14:52:00Z">
                <w:del w:id="574" w:author="Sina Ansari" w:date="2024-08-16T16:01:00Z">
                  <w:r>
                    <w:rPr>
                      <w:rFonts w:ascii="Times New Roman" w:eastAsia="Times New Roman" w:hAnsi="Times New Roman" w:cs="Times New Roman"/>
                      <w:sz w:val="20"/>
                      <w:szCs w:val="20"/>
                    </w:rPr>
                    <w:delText>COVID-19</w:delText>
                  </w:r>
                </w:del>
              </w:ins>
              <w:customXmlInsRangeStart w:id="575" w:author="Sina Ansari" w:date="2024-08-16T14:52:00Z"/>
            </w:sdtContent>
          </w:sdt>
          <w:customXmlInsRangeEnd w:id="575"/>
        </w:sdtContent>
      </w:sdt>
      <w:sdt>
        <w:sdtPr>
          <w:tag w:val="goog_rdk_139"/>
          <w:id w:val="1543714215"/>
        </w:sdtPr>
        <w:sdtContent>
          <w:del w:id="576" w:author="Sina Ansari" w:date="2024-08-16T16:01:00Z">
            <w:r>
              <w:rPr>
                <w:rFonts w:ascii="Times New Roman" w:eastAsia="Times New Roman" w:hAnsi="Times New Roman" w:cs="Times New Roman"/>
                <w:sz w:val="20"/>
                <w:szCs w:val="20"/>
              </w:rPr>
              <w:delText>COVID ICU admission rate by employing a linear mixed-effects regression model</w:delText>
            </w:r>
          </w:del>
        </w:sdtContent>
      </w:sdt>
      <w:r>
        <w:rPr>
          <w:rFonts w:ascii="Times New Roman" w:eastAsia="Times New Roman" w:hAnsi="Times New Roman" w:cs="Times New Roman"/>
          <w:sz w:val="20"/>
          <w:szCs w:val="20"/>
        </w:rPr>
        <w:t xml:space="preserve">. </w:t>
      </w:r>
      <w:sdt>
        <w:sdtPr>
          <w:tag w:val="goog_rdk_140"/>
          <w:id w:val="-1021317065"/>
        </w:sdtPr>
        <w:sdtContent>
          <w:sdt>
            <w:sdtPr>
              <w:tag w:val="goog_rdk_141"/>
              <w:id w:val="-1842384149"/>
            </w:sdtPr>
            <w:sdtContent>
              <w:commentRangeStart w:id="577"/>
            </w:sdtContent>
          </w:sdt>
          <w:customXmlInsRangeStart w:id="578" w:author="Sina Ansari" w:date="2024-08-16T14:53:00Z"/>
          <w:sdt>
            <w:sdtPr>
              <w:tag w:val="goog_rdk_142"/>
              <w:id w:val="212092069"/>
            </w:sdtPr>
            <w:sdtContent>
              <w:customXmlInsRangeEnd w:id="578"/>
              <w:commentRangeStart w:id="579"/>
              <w:commentRangeStart w:id="580"/>
              <w:customXmlInsRangeStart w:id="581" w:author="Sina Ansari" w:date="2024-08-16T14:53:00Z"/>
            </w:sdtContent>
          </w:sdt>
          <w:customXmlInsRangeEnd w:id="581"/>
          <w:ins w:id="582" w:author="Sina Ansari" w:date="2024-08-16T14:53:00Z">
            <w:r>
              <w:rPr>
                <w:rFonts w:ascii="Times New Roman" w:eastAsia="Times New Roman" w:hAnsi="Times New Roman" w:cs="Times New Roman"/>
                <w:sz w:val="20"/>
                <w:szCs w:val="20"/>
              </w:rPr>
              <w:t>We focused on</w:t>
            </w:r>
          </w:ins>
        </w:sdtContent>
      </w:sdt>
      <w:sdt>
        <w:sdtPr>
          <w:tag w:val="goog_rdk_143"/>
          <w:id w:val="-625621622"/>
        </w:sdtPr>
        <w:sdtContent>
          <w:del w:id="583" w:author="Sina Ansari" w:date="2024-08-16T14:53:00Z">
            <w:r>
              <w:rPr>
                <w:rFonts w:ascii="Times New Roman" w:eastAsia="Times New Roman" w:hAnsi="Times New Roman" w:cs="Times New Roman"/>
                <w:sz w:val="20"/>
                <w:szCs w:val="20"/>
              </w:rPr>
              <w:delText>The analysis utilized</w:delText>
            </w:r>
          </w:del>
        </w:sdtContent>
      </w:sdt>
      <w:r>
        <w:rPr>
          <w:rFonts w:ascii="Times New Roman" w:eastAsia="Times New Roman" w:hAnsi="Times New Roman" w:cs="Times New Roman"/>
          <w:sz w:val="20"/>
          <w:szCs w:val="20"/>
        </w:rPr>
        <w:t xml:space="preserve"> data from March 2021 to June 2021 for the Alpha wave, August 2021 to November 2021 for the Delta wave</w:t>
      </w:r>
      <w:sdt>
        <w:sdtPr>
          <w:tag w:val="goog_rdk_144"/>
          <w:id w:val="-1277482456"/>
        </w:sdtPr>
        <w:sdtContent>
          <w:ins w:id="584" w:author="Sina Ansari" w:date="2024-08-16T14:53:00Z">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similar to</w:t>
            </w:r>
          </w:ins>
          <w:proofErr w:type="gramEnd"/>
        </w:sdtContent>
      </w:sdt>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[15]</w:t>
      </w:r>
      <w:r>
        <w:rPr>
          <w:rFonts w:ascii="Times New Roman" w:eastAsia="Times New Roman" w:hAnsi="Times New Roman" w:cs="Times New Roman"/>
          <w:sz w:val="20"/>
          <w:szCs w:val="20"/>
        </w:rPr>
        <w:t>, and December 2021 to March 2022 for the Omicron wave</w:t>
      </w:r>
      <w:sdt>
        <w:sdtPr>
          <w:tag w:val="goog_rdk_145"/>
          <w:id w:val="-1623923370"/>
        </w:sdtPr>
        <w:sdtContent>
          <w:ins w:id="585" w:author="Sina Ansari" w:date="2024-08-16T14:54:00Z">
            <w:r>
              <w:rPr>
                <w:rFonts w:ascii="Times New Roman" w:eastAsia="Times New Roman" w:hAnsi="Times New Roman" w:cs="Times New Roman"/>
                <w:sz w:val="20"/>
                <w:szCs w:val="20"/>
              </w:rPr>
              <w:t>, similar to</w:t>
            </w:r>
          </w:ins>
        </w:sdtContent>
      </w:sdt>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[16]</w:t>
      </w:r>
      <w:r>
        <w:rPr>
          <w:rFonts w:ascii="Times New Roman" w:eastAsia="Times New Roman" w:hAnsi="Times New Roman" w:cs="Times New Roman"/>
          <w:sz w:val="20"/>
          <w:szCs w:val="20"/>
        </w:rPr>
        <w:t xml:space="preserve">. </w:t>
      </w:r>
      <w:commentRangeEnd w:id="577"/>
      <w:r>
        <w:commentReference w:id="577"/>
      </w:r>
      <w:commentRangeEnd w:id="580"/>
      <w:r>
        <w:commentReference w:id="580"/>
      </w:r>
      <w:commentRangeEnd w:id="579"/>
      <w:r w:rsidR="00671EE2">
        <w:rPr>
          <w:rStyle w:val="CommentReference"/>
        </w:rPr>
        <w:commentReference w:id="579"/>
      </w:r>
      <w:r>
        <w:rPr>
          <w:rFonts w:ascii="Times New Roman" w:eastAsia="Times New Roman" w:hAnsi="Times New Roman" w:cs="Times New Roman"/>
          <w:sz w:val="20"/>
          <w:szCs w:val="20"/>
        </w:rPr>
        <w:t xml:space="preserve">The model included fixed effects such as </w:t>
      </w:r>
      <w:sdt>
        <w:sdtPr>
          <w:tag w:val="goog_rdk_146"/>
          <w:id w:val="-1400593191"/>
        </w:sdtPr>
        <w:sdtContent>
          <w:ins w:id="586" w:author="Sina Ansari" w:date="2024-08-16T14:53:00Z">
            <w:r>
              <w:rPr>
                <w:rFonts w:ascii="Times New Roman" w:eastAsia="Times New Roman" w:hAnsi="Times New Roman" w:cs="Times New Roman"/>
                <w:sz w:val="20"/>
                <w:szCs w:val="20"/>
              </w:rPr>
              <w:t xml:space="preserve">the </w:t>
            </w:r>
          </w:ins>
        </w:sdtContent>
      </w:sdt>
      <w:r>
        <w:rPr>
          <w:rFonts w:ascii="Times New Roman" w:eastAsia="Times New Roman" w:hAnsi="Times New Roman" w:cs="Times New Roman"/>
          <w:sz w:val="20"/>
          <w:szCs w:val="20"/>
        </w:rPr>
        <w:t xml:space="preserve">effective number of SHIELD centers per zip code per month and </w:t>
      </w:r>
      <w:sdt>
        <w:sdtPr>
          <w:tag w:val="goog_rdk_147"/>
          <w:id w:val="-2136408483"/>
        </w:sdtPr>
        <w:sdtContent>
          <w:ins w:id="587" w:author="Sina Ansari" w:date="2024-08-16T14:52:00Z">
            <w:r>
              <w:rPr>
                <w:rFonts w:ascii="Times New Roman" w:eastAsia="Times New Roman" w:hAnsi="Times New Roman" w:cs="Times New Roman"/>
                <w:sz w:val="20"/>
                <w:szCs w:val="20"/>
              </w:rPr>
              <w:t xml:space="preserve">the </w:t>
            </w:r>
          </w:ins>
        </w:sdtContent>
      </w:sdt>
      <w:r>
        <w:rPr>
          <w:rFonts w:ascii="Times New Roman" w:eastAsia="Times New Roman" w:hAnsi="Times New Roman" w:cs="Times New Roman"/>
          <w:sz w:val="20"/>
          <w:szCs w:val="20"/>
        </w:rPr>
        <w:t xml:space="preserve">ADI category. </w:t>
      </w:r>
      <w:sdt>
        <w:sdtPr>
          <w:tag w:val="goog_rdk_148"/>
          <w:id w:val="-1805227746"/>
        </w:sdtPr>
        <w:sdtContent>
          <w:ins w:id="588" w:author="Sina Ansari" w:date="2024-08-16T14:53:00Z">
            <w:r>
              <w:rPr>
                <w:rFonts w:ascii="Times New Roman" w:eastAsia="Times New Roman" w:hAnsi="Times New Roman" w:cs="Times New Roman"/>
                <w:sz w:val="20"/>
                <w:szCs w:val="20"/>
              </w:rPr>
              <w:t>We incorporated a zip code-level random intercept to account for the monthly COVID-19 ICU admission rate clustering</w:t>
            </w:r>
          </w:ins>
        </w:sdtContent>
      </w:sdt>
      <w:sdt>
        <w:sdtPr>
          <w:tag w:val="goog_rdk_149"/>
          <w:id w:val="-13078423"/>
        </w:sdtPr>
        <w:sdtContent>
          <w:del w:id="589" w:author="Sina Ansari" w:date="2024-08-16T14:53:00Z">
            <w:r>
              <w:rPr>
                <w:rFonts w:ascii="Times New Roman" w:eastAsia="Times New Roman" w:hAnsi="Times New Roman" w:cs="Times New Roman"/>
                <w:sz w:val="20"/>
                <w:szCs w:val="20"/>
              </w:rPr>
              <w:delText xml:space="preserve">To account for the clustering of the monthly </w:delText>
            </w:r>
          </w:del>
        </w:sdtContent>
      </w:sdt>
      <w:sdt>
        <w:sdtPr>
          <w:tag w:val="goog_rdk_150"/>
          <w:id w:val="-282260965"/>
        </w:sdtPr>
        <w:sdtContent>
          <w:customXmlInsRangeStart w:id="590" w:author="Sina Ansari" w:date="2024-08-16T14:53:00Z"/>
          <w:sdt>
            <w:sdtPr>
              <w:tag w:val="goog_rdk_151"/>
              <w:id w:val="-994177579"/>
            </w:sdtPr>
            <w:sdtContent>
              <w:customXmlInsRangeEnd w:id="590"/>
              <w:ins w:id="591" w:author="Sina Ansari" w:date="2024-08-16T14:53:00Z">
                <w:del w:id="592" w:author="Sina Ansari" w:date="2024-08-16T14:53:00Z">
                  <w:r>
                    <w:rPr>
                      <w:rFonts w:ascii="Times New Roman" w:eastAsia="Times New Roman" w:hAnsi="Times New Roman" w:cs="Times New Roman"/>
                      <w:sz w:val="20"/>
                      <w:szCs w:val="20"/>
                    </w:rPr>
                    <w:delText>COVID-19</w:delText>
                  </w:r>
                </w:del>
              </w:ins>
              <w:customXmlInsRangeStart w:id="593" w:author="Sina Ansari" w:date="2024-08-16T14:53:00Z"/>
            </w:sdtContent>
          </w:sdt>
          <w:customXmlInsRangeEnd w:id="593"/>
        </w:sdtContent>
      </w:sdt>
      <w:sdt>
        <w:sdtPr>
          <w:tag w:val="goog_rdk_152"/>
          <w:id w:val="110254490"/>
        </w:sdtPr>
        <w:sdtContent>
          <w:del w:id="594" w:author="Sina Ansari" w:date="2024-08-16T14:53:00Z">
            <w:r>
              <w:rPr>
                <w:rFonts w:ascii="Times New Roman" w:eastAsia="Times New Roman" w:hAnsi="Times New Roman" w:cs="Times New Roman"/>
                <w:sz w:val="20"/>
                <w:szCs w:val="20"/>
              </w:rPr>
              <w:delText>COVID ICU admission rate, we incorporated a zip code-level random intercept</w:delText>
            </w:r>
          </w:del>
        </w:sdtContent>
      </w:sdt>
      <w:r>
        <w:rPr>
          <w:rFonts w:ascii="Times New Roman" w:eastAsia="Times New Roman" w:hAnsi="Times New Roman" w:cs="Times New Roman"/>
          <w:sz w:val="20"/>
          <w:szCs w:val="20"/>
        </w:rPr>
        <w:t>.</w:t>
      </w:r>
    </w:p>
    <w:p w14:paraId="00000046" w14:textId="431F573D" w:rsidR="00743DF7" w:rsidRDefault="00000000">
      <w:pPr>
        <w:spacing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Additionally, we conducted robustness checks using lag analysis to assess the impact of SHIELD testing on the </w:t>
      </w:r>
      <w:sdt>
        <w:sdtPr>
          <w:tag w:val="goog_rdk_153"/>
          <w:id w:val="-1273475027"/>
        </w:sdtPr>
        <w:sdtContent>
          <w:ins w:id="595" w:author="Sina Ansari" w:date="2024-08-16T14:53:00Z">
            <w:r>
              <w:rPr>
                <w:rFonts w:ascii="Times New Roman" w:eastAsia="Times New Roman" w:hAnsi="Times New Roman" w:cs="Times New Roman"/>
                <w:sz w:val="20"/>
                <w:szCs w:val="20"/>
              </w:rPr>
              <w:t>COVID-19</w:t>
            </w:r>
          </w:ins>
        </w:sdtContent>
      </w:sdt>
      <w:sdt>
        <w:sdtPr>
          <w:tag w:val="goog_rdk_154"/>
          <w:id w:val="667986580"/>
        </w:sdtPr>
        <w:sdtContent>
          <w:del w:id="596" w:author="Sina Ansari" w:date="2024-08-16T14: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 across different waves. Specifically, we examined the effects with </w:t>
      </w:r>
      <w:sdt>
        <w:sdtPr>
          <w:tag w:val="goog_rdk_155"/>
          <w:id w:val="1082105613"/>
        </w:sdtPr>
        <w:sdtContent>
          <w:commentRangeStart w:id="597"/>
        </w:sdtContent>
      </w:sdt>
      <w:commentRangeStart w:id="598"/>
      <w:commentRangeStart w:id="599"/>
      <w:r>
        <w:rPr>
          <w:rFonts w:ascii="Times New Roman" w:eastAsia="Times New Roman" w:hAnsi="Times New Roman" w:cs="Times New Roman"/>
          <w:sz w:val="20"/>
          <w:szCs w:val="20"/>
        </w:rPr>
        <w:t xml:space="preserve"> two-month lags </w:t>
      </w:r>
      <w:commentRangeEnd w:id="597"/>
      <w:r>
        <w:commentReference w:id="597"/>
      </w:r>
      <w:commentRangeEnd w:id="598"/>
      <w:r>
        <w:commentReference w:id="598"/>
      </w:r>
      <w:commentRangeEnd w:id="599"/>
      <w:r w:rsidR="00D2476D">
        <w:rPr>
          <w:rStyle w:val="CommentReference"/>
        </w:rPr>
        <w:commentReference w:id="599"/>
      </w:r>
      <w:r>
        <w:rPr>
          <w:rFonts w:ascii="Times New Roman" w:eastAsia="Times New Roman" w:hAnsi="Times New Roman" w:cs="Times New Roman"/>
          <w:sz w:val="20"/>
          <w:szCs w:val="20"/>
        </w:rPr>
        <w:t xml:space="preserve">to determine whether the timing of testing influenced subsequent </w:t>
      </w:r>
      <w:sdt>
        <w:sdtPr>
          <w:tag w:val="goog_rdk_157"/>
          <w:id w:val="1676299847"/>
        </w:sdtPr>
        <w:sdtContent>
          <w:ins w:id="600" w:author="Sina Ansari" w:date="2024-08-16T14:53:00Z">
            <w:r>
              <w:rPr>
                <w:rFonts w:ascii="Times New Roman" w:eastAsia="Times New Roman" w:hAnsi="Times New Roman" w:cs="Times New Roman"/>
                <w:sz w:val="20"/>
                <w:szCs w:val="20"/>
              </w:rPr>
              <w:t>COVID-19</w:t>
            </w:r>
          </w:ins>
        </w:sdtContent>
      </w:sdt>
      <w:sdt>
        <w:sdtPr>
          <w:tag w:val="goog_rdk_158"/>
          <w:id w:val="1586498681"/>
        </w:sdtPr>
        <w:sdtContent>
          <w:del w:id="601" w:author="Sina Ansari" w:date="2024-08-16T14: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admissions.</w:t>
      </w:r>
    </w:p>
    <w:p w14:paraId="00000047" w14:textId="77777777" w:rsidR="00743DF7" w:rsidRDefault="00000000">
      <w:pPr>
        <w:spacing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All analyses were conducted using R statistical software version 2024.04.1 (R Project for Statistical Computing). </w:t>
      </w:r>
      <w:sdt>
        <w:sdtPr>
          <w:tag w:val="goog_rdk_159"/>
          <w:id w:val="-1114908421"/>
        </w:sdtPr>
        <w:sdtContent>
          <w:commentRangeStart w:id="602"/>
        </w:sdtContent>
      </w:sdt>
      <w:sdt>
        <w:sdtPr>
          <w:tag w:val="goog_rdk_160"/>
          <w:id w:val="1956288491"/>
        </w:sdtPr>
        <w:sdtContent>
          <w:commentRangeStart w:id="603"/>
        </w:sdtContent>
      </w:sdt>
      <w:r>
        <w:rPr>
          <w:rFonts w:ascii="Times New Roman" w:eastAsia="Times New Roman" w:hAnsi="Times New Roman" w:cs="Times New Roman"/>
          <w:sz w:val="20"/>
          <w:szCs w:val="20"/>
        </w:rPr>
        <w:t>The data analysis period spanned from March 1, 2024, to August 9, 2024.</w:t>
      </w:r>
      <w:commentRangeEnd w:id="602"/>
      <w:r>
        <w:commentReference w:id="602"/>
      </w:r>
      <w:commentRangeEnd w:id="603"/>
      <w:r>
        <w:commentReference w:id="603"/>
      </w:r>
    </w:p>
    <w:p w14:paraId="00000048" w14:textId="77777777" w:rsidR="00743DF7" w:rsidRDefault="00000000">
      <w:pPr>
        <w:pBdr>
          <w:bottom w:val="single" w:sz="6" w:space="1" w:color="000000"/>
        </w:pBdr>
        <w:spacing w:before="120" w:after="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Results</w:t>
      </w:r>
    </w:p>
    <w:p w14:paraId="0000004C" w14:textId="633E437C" w:rsidR="00743DF7" w:rsidRDefault="00000000" w:rsidP="00143794">
      <w:pPr>
        <w:spacing w:before="120" w:after="120" w:line="360" w:lineRule="auto"/>
        <w:jc w:val="both"/>
        <w:rPr>
          <w:rFonts w:ascii="Times New Roman" w:eastAsia="Times New Roman" w:hAnsi="Times New Roman" w:cs="Times New Roman"/>
          <w:sz w:val="20"/>
          <w:szCs w:val="20"/>
        </w:rPr>
      </w:pPr>
      <w:sdt>
        <w:sdtPr>
          <w:tag w:val="goog_rdk_161"/>
          <w:id w:val="1411042577"/>
          <w:showingPlcHdr/>
        </w:sdtPr>
        <w:sdtContent>
          <w:r w:rsidR="004772D3">
            <w:t xml:space="preserve">     </w:t>
          </w:r>
        </w:sdtContent>
      </w:sdt>
      <w:r>
        <w:rPr>
          <w:rFonts w:ascii="Times New Roman" w:eastAsia="Times New Roman" w:hAnsi="Times New Roman" w:cs="Times New Roman"/>
          <w:sz w:val="20"/>
          <w:szCs w:val="20"/>
        </w:rPr>
        <w:t xml:space="preserve"> </w:t>
      </w:r>
      <w:r w:rsidR="00143794">
        <w:rPr>
          <w:rFonts w:ascii="Times New Roman" w:eastAsia="Times New Roman" w:hAnsi="Times New Roman" w:cs="Times New Roman"/>
          <w:sz w:val="18"/>
          <w:szCs w:val="18"/>
        </w:rPr>
        <w:t>W</w:t>
      </w:r>
      <w:sdt>
        <w:sdtPr>
          <w:tag w:val="goog_rdk_166"/>
          <w:id w:val="841287308"/>
        </w:sdtPr>
        <w:sdtContent>
          <w:del w:id="604" w:author="Sina Ansari" w:date="2024-08-16T15:03:00Z">
            <w:r>
              <w:rPr>
                <w:rFonts w:ascii="Times New Roman" w:eastAsia="Times New Roman" w:hAnsi="Times New Roman" w:cs="Times New Roman"/>
                <w:sz w:val="20"/>
                <w:szCs w:val="20"/>
              </w:rPr>
              <w:delText>To begin our analysis, w</w:delText>
            </w:r>
          </w:del>
        </w:sdtContent>
      </w:sdt>
      <w:r>
        <w:rPr>
          <w:rFonts w:ascii="Times New Roman" w:eastAsia="Times New Roman" w:hAnsi="Times New Roman" w:cs="Times New Roman"/>
          <w:sz w:val="20"/>
          <w:szCs w:val="20"/>
        </w:rPr>
        <w:t xml:space="preserve">e examined the overall trends in the </w:t>
      </w:r>
      <w:sdt>
        <w:sdtPr>
          <w:tag w:val="goog_rdk_167"/>
          <w:id w:val="1901554957"/>
        </w:sdtPr>
        <w:sdtContent>
          <w:ins w:id="605" w:author="Sina Ansari" w:date="2024-08-16T14:59:00Z">
            <w:r>
              <w:rPr>
                <w:rFonts w:ascii="Times New Roman" w:eastAsia="Times New Roman" w:hAnsi="Times New Roman" w:cs="Times New Roman"/>
                <w:sz w:val="20"/>
                <w:szCs w:val="20"/>
              </w:rPr>
              <w:t>COVID-19</w:t>
            </w:r>
          </w:ins>
        </w:sdtContent>
      </w:sdt>
      <w:sdt>
        <w:sdtPr>
          <w:tag w:val="goog_rdk_168"/>
          <w:id w:val="-745422187"/>
        </w:sdtPr>
        <w:sdtContent>
          <w:del w:id="606" w:author="Sina Ansari" w:date="2024-08-16T14:59: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 and the availability of SHIELD test centers across all zip codes over the study period. This preliminary analysis provides insight into how both the </w:t>
      </w:r>
      <w:sdt>
        <w:sdtPr>
          <w:tag w:val="goog_rdk_169"/>
          <w:id w:val="765499603"/>
        </w:sdtPr>
        <w:sdtContent>
          <w:del w:id="607" w:author="Sina Ansari" w:date="2024-08-16T14:59:00Z">
            <w:r>
              <w:rPr>
                <w:rFonts w:ascii="Times New Roman" w:eastAsia="Times New Roman" w:hAnsi="Times New Roman" w:cs="Times New Roman"/>
                <w:sz w:val="20"/>
                <w:szCs w:val="20"/>
              </w:rPr>
              <w:delText xml:space="preserve">rate of </w:delText>
            </w:r>
          </w:del>
        </w:sdtContent>
      </w:sdt>
      <w:sdt>
        <w:sdtPr>
          <w:tag w:val="goog_rdk_170"/>
          <w:id w:val="794184166"/>
        </w:sdtPr>
        <w:sdtContent>
          <w:ins w:id="608" w:author="Sina Ansari" w:date="2024-08-16T14:59:00Z">
            <w:r>
              <w:rPr>
                <w:rFonts w:ascii="Times New Roman" w:eastAsia="Times New Roman" w:hAnsi="Times New Roman" w:cs="Times New Roman"/>
                <w:sz w:val="20"/>
                <w:szCs w:val="20"/>
              </w:rPr>
              <w:t>COVID-19</w:t>
            </w:r>
          </w:ins>
        </w:sdtContent>
      </w:sdt>
      <w:sdt>
        <w:sdtPr>
          <w:tag w:val="goog_rdk_171"/>
          <w:id w:val="1435170346"/>
        </w:sdtPr>
        <w:sdtContent>
          <w:del w:id="609" w:author="Sina Ansari" w:date="2024-08-16T14:59: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admissions</w:t>
      </w:r>
      <w:sdt>
        <w:sdtPr>
          <w:tag w:val="goog_rdk_172"/>
          <w:id w:val="505327982"/>
        </w:sdtPr>
        <w:sdtContent>
          <w:ins w:id="610" w:author="Sina Ansari" w:date="2024-08-16T15:55:00Z">
            <w:r>
              <w:rPr>
                <w:rFonts w:ascii="Times New Roman" w:eastAsia="Times New Roman" w:hAnsi="Times New Roman" w:cs="Times New Roman"/>
                <w:sz w:val="20"/>
                <w:szCs w:val="20"/>
              </w:rPr>
              <w:t xml:space="preserve"> rate</w:t>
            </w:r>
          </w:ins>
        </w:sdtContent>
      </w:sdt>
      <w:r>
        <w:rPr>
          <w:rFonts w:ascii="Times New Roman" w:eastAsia="Times New Roman" w:hAnsi="Times New Roman" w:cs="Times New Roman"/>
          <w:sz w:val="20"/>
          <w:szCs w:val="20"/>
        </w:rPr>
        <w:t xml:space="preserve"> and </w:t>
      </w:r>
      <w:sdt>
        <w:sdtPr>
          <w:tag w:val="goog_rdk_173"/>
          <w:id w:val="1031305107"/>
        </w:sdtPr>
        <w:sdtContent>
          <w:ins w:id="611" w:author="Sina Ansari" w:date="2024-08-16T14:58:00Z">
            <w:r>
              <w:rPr>
                <w:rFonts w:ascii="Times New Roman" w:eastAsia="Times New Roman" w:hAnsi="Times New Roman" w:cs="Times New Roman"/>
                <w:sz w:val="20"/>
                <w:szCs w:val="20"/>
              </w:rPr>
              <w:t xml:space="preserve">the </w:t>
            </w:r>
          </w:ins>
        </w:sdtContent>
      </w:sdt>
      <w:r>
        <w:rPr>
          <w:rFonts w:ascii="Times New Roman" w:eastAsia="Times New Roman" w:hAnsi="Times New Roman" w:cs="Times New Roman"/>
          <w:sz w:val="20"/>
          <w:szCs w:val="20"/>
        </w:rPr>
        <w:t>effective number of test centers have evolved during the different COVID-19 waves</w:t>
      </w:r>
      <w:sdt>
        <w:sdtPr>
          <w:tag w:val="goog_rdk_174"/>
          <w:id w:val="-1838686079"/>
        </w:sdtPr>
        <w:sdtContent>
          <w:del w:id="612" w:author="Sina Ansari" w:date="2024-08-16T15:56:00Z">
            <w:r>
              <w:rPr>
                <w:rFonts w:ascii="Times New Roman" w:eastAsia="Times New Roman" w:hAnsi="Times New Roman" w:cs="Times New Roman"/>
                <w:sz w:val="20"/>
                <w:szCs w:val="20"/>
              </w:rPr>
              <w:delText xml:space="preserve"> (Figure 4)</w:delText>
            </w:r>
          </w:del>
        </w:sdtContent>
      </w:sdt>
      <w:r>
        <w:rPr>
          <w:rFonts w:ascii="Times New Roman" w:eastAsia="Times New Roman" w:hAnsi="Times New Roman" w:cs="Times New Roman"/>
          <w:sz w:val="20"/>
          <w:szCs w:val="20"/>
        </w:rPr>
        <w:t xml:space="preserve">. </w:t>
      </w:r>
      <w:r w:rsidR="00596463">
        <w:rPr>
          <w:rFonts w:ascii="Times New Roman" w:eastAsia="Times New Roman" w:hAnsi="Times New Roman" w:cs="Times New Roman"/>
          <w:sz w:val="20"/>
          <w:szCs w:val="20"/>
        </w:rPr>
        <w:t>Figure 3</w:t>
      </w:r>
      <w:sdt>
        <w:sdtPr>
          <w:tag w:val="goog_rdk_176"/>
          <w:id w:val="-1299532041"/>
        </w:sdtPr>
        <w:sdtContent>
          <w:del w:id="613" w:author="Sina Ansari" w:date="2024-08-16T14:59:00Z">
            <w:r>
              <w:rPr>
                <w:rFonts w:ascii="Times New Roman" w:eastAsia="Times New Roman" w:hAnsi="Times New Roman" w:cs="Times New Roman"/>
                <w:sz w:val="20"/>
                <w:szCs w:val="20"/>
              </w:rPr>
              <w:delText xml:space="preserve">The chart </w:delText>
            </w:r>
          </w:del>
        </w:sdtContent>
      </w:sdt>
      <w:sdt>
        <w:sdtPr>
          <w:tag w:val="goog_rdk_177"/>
          <w:id w:val="-1810629698"/>
        </w:sdtPr>
        <w:sdtContent>
          <w:ins w:id="614" w:author="Sina Ansari" w:date="2024-08-16T14:59:00Z">
            <w:r>
              <w:rPr>
                <w:rFonts w:ascii="Times New Roman" w:eastAsia="Times New Roman" w:hAnsi="Times New Roman" w:cs="Times New Roman"/>
                <w:sz w:val="20"/>
                <w:szCs w:val="20"/>
              </w:rPr>
              <w:t xml:space="preserve"> demonstrates</w:t>
            </w:r>
          </w:ins>
        </w:sdtContent>
      </w:sdt>
      <w:sdt>
        <w:sdtPr>
          <w:tag w:val="goog_rdk_178"/>
          <w:id w:val="617798383"/>
        </w:sdtPr>
        <w:sdtContent>
          <w:del w:id="615" w:author="Sina Ansari" w:date="2024-08-16T14:59:00Z">
            <w:r>
              <w:rPr>
                <w:rFonts w:ascii="Times New Roman" w:eastAsia="Times New Roman" w:hAnsi="Times New Roman" w:cs="Times New Roman"/>
                <w:sz w:val="20"/>
                <w:szCs w:val="20"/>
              </w:rPr>
              <w:delText>presents an analysis of</w:delText>
            </w:r>
          </w:del>
        </w:sdtContent>
      </w:sdt>
      <w:r>
        <w:rPr>
          <w:rFonts w:ascii="Times New Roman" w:eastAsia="Times New Roman" w:hAnsi="Times New Roman" w:cs="Times New Roman"/>
          <w:sz w:val="20"/>
          <w:szCs w:val="20"/>
        </w:rPr>
        <w:t xml:space="preserve"> the relationship between the average effective number of SHIELD test centers and the average COVID-19 ICU admission rates across different zip codes, categorized by their level of deprivation using the ADI. </w:t>
      </w:r>
      <w:del w:id="616" w:author="Tootooni, Mohammad Samie" w:date="2024-09-13T20:40:00Z" w16du:dateUtc="2024-09-14T01:40:00Z">
        <w:r w:rsidDel="00F1287F">
          <w:rPr>
            <w:rFonts w:ascii="Times New Roman" w:eastAsia="Times New Roman" w:hAnsi="Times New Roman" w:cs="Times New Roman"/>
            <w:sz w:val="20"/>
            <w:szCs w:val="20"/>
          </w:rPr>
          <w:delText xml:space="preserve">The green bars represent the average effective number of SHIELD test centers in less disadvantaged areas, while the orange bars indicate the same in more disadvantaged areas. The green and orange lines track the average </w:delText>
        </w:r>
      </w:del>
      <w:customXmlDelRangeStart w:id="617" w:author="Tootooni, Mohammad Samie" w:date="2024-09-13T20:40:00Z"/>
      <w:sdt>
        <w:sdtPr>
          <w:tag w:val="goog_rdk_179"/>
          <w:id w:val="1797718498"/>
        </w:sdtPr>
        <w:sdtContent>
          <w:customXmlDelRangeEnd w:id="617"/>
          <w:ins w:id="618" w:author="Sina Ansari" w:date="2024-08-16T16:02:00Z">
            <w:del w:id="619" w:author="Tootooni, Mohammad Samie" w:date="2024-09-13T20:40:00Z" w16du:dateUtc="2024-09-14T01:40:00Z">
              <w:r w:rsidDel="00F1287F">
                <w:rPr>
                  <w:rFonts w:ascii="Times New Roman" w:eastAsia="Times New Roman" w:hAnsi="Times New Roman" w:cs="Times New Roman"/>
                  <w:sz w:val="20"/>
                  <w:szCs w:val="20"/>
                </w:rPr>
                <w:delText>COVID-19</w:delText>
              </w:r>
            </w:del>
          </w:ins>
          <w:customXmlDelRangeStart w:id="620" w:author="Tootooni, Mohammad Samie" w:date="2024-09-13T20:40:00Z"/>
        </w:sdtContent>
      </w:sdt>
      <w:customXmlDelRangeEnd w:id="620"/>
      <w:customXmlDelRangeStart w:id="621" w:author="Tootooni, Mohammad Samie" w:date="2024-09-13T20:40:00Z"/>
      <w:sdt>
        <w:sdtPr>
          <w:tag w:val="goog_rdk_180"/>
          <w:id w:val="-1944144650"/>
        </w:sdtPr>
        <w:sdtContent>
          <w:customXmlDelRangeEnd w:id="621"/>
          <w:del w:id="622" w:author="Tootooni, Mohammad Samie" w:date="2024-09-13T20:40:00Z" w16du:dateUtc="2024-09-14T01:40:00Z">
            <w:r w:rsidDel="00F1287F">
              <w:rPr>
                <w:rFonts w:ascii="Times New Roman" w:eastAsia="Times New Roman" w:hAnsi="Times New Roman" w:cs="Times New Roman"/>
                <w:sz w:val="20"/>
                <w:szCs w:val="20"/>
              </w:rPr>
              <w:delText>COVID</w:delText>
            </w:r>
          </w:del>
          <w:customXmlDelRangeStart w:id="623" w:author="Tootooni, Mohammad Samie" w:date="2024-09-13T20:40:00Z"/>
        </w:sdtContent>
      </w:sdt>
      <w:customXmlDelRangeEnd w:id="623"/>
      <w:del w:id="624" w:author="Tootooni, Mohammad Samie" w:date="2024-09-13T20:40:00Z" w16du:dateUtc="2024-09-14T01:40:00Z">
        <w:r w:rsidDel="00F1287F">
          <w:rPr>
            <w:rFonts w:ascii="Times New Roman" w:eastAsia="Times New Roman" w:hAnsi="Times New Roman" w:cs="Times New Roman"/>
            <w:sz w:val="20"/>
            <w:szCs w:val="20"/>
          </w:rPr>
          <w:delText xml:space="preserve"> ICU admission rates in less and more disadvantaged areas</w:delText>
        </w:r>
      </w:del>
      <w:customXmlDelRangeStart w:id="625" w:author="Tootooni, Mohammad Samie" w:date="2024-09-13T20:40:00Z"/>
      <w:sdt>
        <w:sdtPr>
          <w:tag w:val="goog_rdk_181"/>
          <w:id w:val="-1807923987"/>
        </w:sdtPr>
        <w:sdtContent>
          <w:customXmlDelRangeEnd w:id="625"/>
          <w:del w:id="626" w:author="Tootooni, Mohammad Samie" w:date="2024-09-13T20:40:00Z" w16du:dateUtc="2024-09-14T01:40:00Z">
            <w:r w:rsidDel="00F1287F">
              <w:rPr>
                <w:rFonts w:ascii="Times New Roman" w:eastAsia="Times New Roman" w:hAnsi="Times New Roman" w:cs="Times New Roman"/>
                <w:sz w:val="20"/>
                <w:szCs w:val="20"/>
              </w:rPr>
              <w:delText>, respectively</w:delText>
            </w:r>
          </w:del>
          <w:customXmlDelRangeStart w:id="627" w:author="Tootooni, Mohammad Samie" w:date="2024-09-13T20:40:00Z"/>
        </w:sdtContent>
      </w:sdt>
      <w:customXmlDelRangeEnd w:id="627"/>
      <w:del w:id="628" w:author="Tootooni, Mohammad Samie" w:date="2024-09-13T20:40:00Z" w16du:dateUtc="2024-09-14T01:40:00Z">
        <w:r w:rsidDel="00F1287F">
          <w:rPr>
            <w:rFonts w:ascii="Times New Roman" w:eastAsia="Times New Roman" w:hAnsi="Times New Roman" w:cs="Times New Roman"/>
            <w:sz w:val="20"/>
            <w:szCs w:val="20"/>
          </w:rPr>
          <w:delText xml:space="preserve">. </w:delText>
        </w:r>
      </w:del>
      <w:r>
        <w:rPr>
          <w:rFonts w:ascii="Times New Roman" w:eastAsia="Times New Roman" w:hAnsi="Times New Roman" w:cs="Times New Roman"/>
          <w:sz w:val="20"/>
          <w:szCs w:val="20"/>
        </w:rPr>
        <w:t xml:space="preserve">The data reveals that during the pandemic’s peaks, specifically the Delta and Omicron waves, the effective number of SHIELD test centers increased significantly in both more and less disadvantaged areas. However, less disadvantaged areas consistently had a higher </w:t>
      </w:r>
      <w:sdt>
        <w:sdtPr>
          <w:tag w:val="goog_rdk_182"/>
          <w:id w:val="-1782870342"/>
        </w:sdtPr>
        <w:sdtContent>
          <w:del w:id="629" w:author="Sina Ansari" w:date="2024-08-16T16:02:00Z">
            <w:r>
              <w:rPr>
                <w:rFonts w:ascii="Times New Roman" w:eastAsia="Times New Roman" w:hAnsi="Times New Roman" w:cs="Times New Roman"/>
                <w:sz w:val="20"/>
                <w:szCs w:val="20"/>
              </w:rPr>
              <w:delText xml:space="preserve">number of </w:delText>
            </w:r>
          </w:del>
        </w:sdtContent>
      </w:sdt>
      <w:r>
        <w:rPr>
          <w:rFonts w:ascii="Times New Roman" w:eastAsia="Times New Roman" w:hAnsi="Times New Roman" w:cs="Times New Roman"/>
          <w:sz w:val="20"/>
          <w:szCs w:val="20"/>
        </w:rPr>
        <w:t xml:space="preserve">effective </w:t>
      </w:r>
      <w:sdt>
        <w:sdtPr>
          <w:tag w:val="goog_rdk_183"/>
          <w:id w:val="-824427060"/>
        </w:sdtPr>
        <w:sdtContent>
          <w:ins w:id="630" w:author="Sina Ansari" w:date="2024-08-16T16:02:00Z">
            <w:r>
              <w:rPr>
                <w:rFonts w:ascii="Times New Roman" w:eastAsia="Times New Roman" w:hAnsi="Times New Roman" w:cs="Times New Roman"/>
                <w:sz w:val="20"/>
                <w:szCs w:val="20"/>
              </w:rPr>
              <w:t xml:space="preserve">number of </w:t>
            </w:r>
          </w:ins>
        </w:sdtContent>
      </w:sdt>
      <w:r>
        <w:rPr>
          <w:rFonts w:ascii="Times New Roman" w:eastAsia="Times New Roman" w:hAnsi="Times New Roman" w:cs="Times New Roman"/>
          <w:sz w:val="20"/>
          <w:szCs w:val="20"/>
        </w:rPr>
        <w:t xml:space="preserve">test centers throughout the observed period. Despite this, the COVID-19 ICU admission rates were generally higher in more disadvantaged zip codes, particularly during the Delta and Omicron waves. </w:t>
      </w:r>
      <w:commentRangeStart w:id="631"/>
      <w:r>
        <w:rPr>
          <w:rFonts w:ascii="Times New Roman" w:eastAsia="Times New Roman" w:hAnsi="Times New Roman" w:cs="Times New Roman"/>
          <w:sz w:val="20"/>
          <w:szCs w:val="20"/>
        </w:rPr>
        <w:t xml:space="preserve">This trend suggests that more disadvantaged areas experienced a greater burden of severe COVID-19 cases, even as the number of SHIELD centers increased. </w:t>
      </w:r>
      <w:commentRangeEnd w:id="631"/>
      <w:r w:rsidR="006B7B0F">
        <w:rPr>
          <w:rStyle w:val="CommentReference"/>
        </w:rPr>
        <w:commentReference w:id="631"/>
      </w:r>
    </w:p>
    <w:p w14:paraId="0000004D" w14:textId="77777777" w:rsidR="00743DF7" w:rsidRDefault="00000000">
      <w:pPr>
        <w:spacing w:after="0" w:line="360" w:lineRule="auto"/>
        <w:jc w:val="both"/>
        <w:rPr>
          <w:rFonts w:ascii="Arial" w:eastAsia="Arial" w:hAnsi="Arial" w:cs="Arial"/>
          <w:sz w:val="24"/>
          <w:szCs w:val="24"/>
        </w:rPr>
      </w:pPr>
      <w:r>
        <w:rPr>
          <w:rFonts w:ascii="Times New Roman" w:eastAsia="Times New Roman" w:hAnsi="Times New Roman" w:cs="Times New Roman"/>
          <w:noProof/>
          <w:sz w:val="20"/>
          <w:szCs w:val="20"/>
        </w:rPr>
        <w:drawing>
          <wp:inline distT="0" distB="0" distL="0" distR="0" wp14:anchorId="4EC89C1B" wp14:editId="0119A129">
            <wp:extent cx="5943600" cy="3293110"/>
            <wp:effectExtent l="0" t="0" r="0" b="0"/>
            <wp:docPr id="1518428530" name="image2.png" descr="A graph of green and orang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aph of green and orange lines&#10;&#10;Description automatically generated"/>
                    <pic:cNvPicPr preferRelativeResize="0"/>
                  </pic:nvPicPr>
                  <pic:blipFill>
                    <a:blip r:embed="rId14"/>
                    <a:srcRect/>
                    <a:stretch>
                      <a:fillRect/>
                    </a:stretch>
                  </pic:blipFill>
                  <pic:spPr>
                    <a:xfrm>
                      <a:off x="0" y="0"/>
                      <a:ext cx="5943600" cy="3293110"/>
                    </a:xfrm>
                    <a:prstGeom prst="rect">
                      <a:avLst/>
                    </a:prstGeom>
                    <a:ln/>
                  </pic:spPr>
                </pic:pic>
              </a:graphicData>
            </a:graphic>
          </wp:inline>
        </w:drawing>
      </w:r>
    </w:p>
    <w:p w14:paraId="0000004E" w14:textId="38E603A5" w:rsidR="00743DF7" w:rsidRDefault="00000000">
      <w:pPr>
        <w:spacing w:after="240" w:line="240" w:lineRule="auto"/>
        <w:jc w:val="center"/>
        <w:rPr>
          <w:rFonts w:ascii="Times New Roman" w:eastAsia="Times New Roman" w:hAnsi="Times New Roman" w:cs="Times New Roman"/>
          <w:sz w:val="18"/>
          <w:szCs w:val="18"/>
        </w:rPr>
      </w:pPr>
      <w:sdt>
        <w:sdtPr>
          <w:tag w:val="goog_rdk_184"/>
          <w:id w:val="-16080652"/>
        </w:sdtPr>
        <w:sdtContent>
          <w:commentRangeStart w:id="632"/>
          <w:commentRangeStart w:id="633"/>
        </w:sdtContent>
      </w:sdt>
      <w:r>
        <w:rPr>
          <w:rFonts w:ascii="Times New Roman" w:eastAsia="Times New Roman" w:hAnsi="Times New Roman" w:cs="Times New Roman"/>
          <w:b/>
          <w:sz w:val="18"/>
          <w:szCs w:val="18"/>
        </w:rPr>
        <w:t xml:space="preserve">Figure </w:t>
      </w:r>
      <w:r w:rsidR="00C075EA">
        <w:rPr>
          <w:rFonts w:ascii="Times New Roman" w:eastAsia="Times New Roman" w:hAnsi="Times New Roman" w:cs="Times New Roman"/>
          <w:b/>
          <w:sz w:val="18"/>
          <w:szCs w:val="18"/>
        </w:rPr>
        <w:t>3</w:t>
      </w:r>
      <w:r>
        <w:rPr>
          <w:rFonts w:ascii="Times New Roman" w:eastAsia="Times New Roman" w:hAnsi="Times New Roman" w:cs="Times New Roman"/>
          <w:b/>
          <w:sz w:val="18"/>
          <w:szCs w:val="18"/>
        </w:rPr>
        <w:t>:</w:t>
      </w:r>
      <w:r>
        <w:rPr>
          <w:rFonts w:ascii="Times New Roman" w:eastAsia="Times New Roman" w:hAnsi="Times New Roman" w:cs="Times New Roman"/>
          <w:sz w:val="18"/>
          <w:szCs w:val="18"/>
        </w:rPr>
        <w:t xml:space="preserve"> Trends in COVID-19 ICU admission rates and SHIELD test center across zip codes over time</w:t>
      </w:r>
      <w:commentRangeEnd w:id="633"/>
      <w:r>
        <w:commentReference w:id="633"/>
      </w:r>
      <w:commentRangeEnd w:id="632"/>
      <w:r w:rsidR="00BD4122">
        <w:rPr>
          <w:rStyle w:val="CommentReference"/>
        </w:rPr>
        <w:commentReference w:id="632"/>
      </w:r>
      <w:ins w:id="634" w:author="Tootooni, Mohammad Samie" w:date="2024-09-13T20:40:00Z" w16du:dateUtc="2024-09-14T01:40:00Z">
        <w:r w:rsidR="00701F0D">
          <w:rPr>
            <w:rFonts w:ascii="Times New Roman" w:eastAsia="Times New Roman" w:hAnsi="Times New Roman" w:cs="Times New Roman"/>
            <w:sz w:val="18"/>
            <w:szCs w:val="18"/>
          </w:rPr>
          <w:t xml:space="preserve">. </w:t>
        </w:r>
        <w:r w:rsidR="00701F0D" w:rsidRPr="00701F0D">
          <w:rPr>
            <w:rFonts w:ascii="Times New Roman" w:eastAsia="Times New Roman" w:hAnsi="Times New Roman" w:cs="Times New Roman"/>
            <w:sz w:val="18"/>
            <w:szCs w:val="18"/>
          </w:rPr>
          <w:t>The green bars represent the average effective number of SHIELD test centers in less disadvantaged areas, while the orange bars indicate the same in more disadvantaged areas. The green and orange lines track the average COVID-19 ICU admission rates in less and more disadvantaged areas.</w:t>
        </w:r>
      </w:ins>
    </w:p>
    <w:p w14:paraId="0000004F" w14:textId="77777777" w:rsidR="00743DF7" w:rsidRDefault="00000000">
      <w:pPr>
        <w:spacing w:before="120" w:after="120"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Linear Mixed-Effect Regression Model</w:t>
      </w:r>
    </w:p>
    <w:p w14:paraId="00000050" w14:textId="37FB5297" w:rsidR="00743DF7" w:rsidRDefault="00000000">
      <w:pPr>
        <w:spacing w:before="120" w:after="12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Table 2 </w:t>
      </w:r>
      <w:sdt>
        <w:sdtPr>
          <w:tag w:val="goog_rdk_185"/>
          <w:id w:val="-683436342"/>
        </w:sdtPr>
        <w:sdtContent>
          <w:ins w:id="635" w:author="Sina Ansari" w:date="2024-08-16T15:00:00Z">
            <w:r>
              <w:rPr>
                <w:rFonts w:ascii="Times New Roman" w:eastAsia="Times New Roman" w:hAnsi="Times New Roman" w:cs="Times New Roman"/>
                <w:sz w:val="20"/>
                <w:szCs w:val="20"/>
              </w:rPr>
              <w:t xml:space="preserve">summarizes </w:t>
            </w:r>
          </w:ins>
        </w:sdtContent>
      </w:sdt>
      <w:sdt>
        <w:sdtPr>
          <w:tag w:val="goog_rdk_186"/>
          <w:id w:val="819013036"/>
        </w:sdtPr>
        <w:sdtContent>
          <w:del w:id="636" w:author="Sina Ansari" w:date="2024-08-16T15:00:00Z">
            <w:r>
              <w:rPr>
                <w:rFonts w:ascii="Times New Roman" w:eastAsia="Times New Roman" w:hAnsi="Times New Roman" w:cs="Times New Roman"/>
                <w:sz w:val="20"/>
                <w:szCs w:val="20"/>
              </w:rPr>
              <w:delText xml:space="preserve">provide a summary of </w:delText>
            </w:r>
          </w:del>
        </w:sdtContent>
      </w:sdt>
      <w:r>
        <w:rPr>
          <w:rFonts w:ascii="Times New Roman" w:eastAsia="Times New Roman" w:hAnsi="Times New Roman" w:cs="Times New Roman"/>
          <w:sz w:val="20"/>
          <w:szCs w:val="20"/>
        </w:rPr>
        <w:t xml:space="preserve">regression models examining the relationship between </w:t>
      </w:r>
      <w:sdt>
        <w:sdtPr>
          <w:tag w:val="goog_rdk_187"/>
          <w:id w:val="-1846079385"/>
        </w:sdtPr>
        <w:sdtContent>
          <w:ins w:id="637" w:author="Sina Ansari" w:date="2024-08-16T17:18:00Z">
            <w:r>
              <w:rPr>
                <w:rFonts w:ascii="Times New Roman" w:eastAsia="Times New Roman" w:hAnsi="Times New Roman" w:cs="Times New Roman"/>
                <w:sz w:val="20"/>
                <w:szCs w:val="20"/>
              </w:rPr>
              <w:t xml:space="preserve">the effective number of </w:t>
            </w:r>
          </w:ins>
        </w:sdtContent>
      </w:sdt>
      <w:r>
        <w:rPr>
          <w:rFonts w:ascii="Times New Roman" w:eastAsia="Times New Roman" w:hAnsi="Times New Roman" w:cs="Times New Roman"/>
          <w:sz w:val="20"/>
          <w:szCs w:val="20"/>
        </w:rPr>
        <w:t xml:space="preserve">SHIELD test centers and </w:t>
      </w:r>
      <w:sdt>
        <w:sdtPr>
          <w:tag w:val="goog_rdk_188"/>
          <w:id w:val="2075311640"/>
        </w:sdtPr>
        <w:sdtContent>
          <w:ins w:id="638" w:author="Sina Ansari" w:date="2024-08-16T16:48:00Z">
            <w:r>
              <w:rPr>
                <w:rFonts w:ascii="Times New Roman" w:eastAsia="Times New Roman" w:hAnsi="Times New Roman" w:cs="Times New Roman"/>
                <w:sz w:val="20"/>
                <w:szCs w:val="20"/>
              </w:rPr>
              <w:t>COVID-19</w:t>
            </w:r>
          </w:ins>
        </w:sdtContent>
      </w:sdt>
      <w:sdt>
        <w:sdtPr>
          <w:tag w:val="goog_rdk_189"/>
          <w:id w:val="-124233404"/>
        </w:sdtPr>
        <w:sdtContent>
          <w:del w:id="639" w:author="Sina Ansari" w:date="2024-08-16T16:48: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during the Alpha, Delta, and Omicron waves. During the Delta wave, model 2 presents </w:t>
      </w:r>
      <w:sdt>
        <w:sdtPr>
          <w:tag w:val="goog_rdk_190"/>
          <w:id w:val="-820032135"/>
        </w:sdtPr>
        <w:sdtContent>
          <w:commentRangeStart w:id="640"/>
        </w:sdtContent>
      </w:sdt>
      <w:sdt>
        <w:sdtPr>
          <w:tag w:val="goog_rdk_191"/>
          <w:id w:val="1578474737"/>
        </w:sdtPr>
        <w:sdtContent>
          <w:commentRangeStart w:id="641"/>
        </w:sdtContent>
      </w:sdt>
      <w:r>
        <w:rPr>
          <w:rFonts w:ascii="Times New Roman" w:eastAsia="Times New Roman" w:hAnsi="Times New Roman" w:cs="Times New Roman"/>
          <w:sz w:val="20"/>
          <w:szCs w:val="20"/>
        </w:rPr>
        <w:t xml:space="preserve">a positive </w:t>
      </w:r>
      <w:sdt>
        <w:sdtPr>
          <w:tag w:val="goog_rdk_192"/>
          <w:id w:val="658974665"/>
        </w:sdtPr>
        <w:sdtContent>
          <w:ins w:id="642" w:author="Sina Ansari" w:date="2024-08-16T17:19:00Z">
            <w:r>
              <w:rPr>
                <w:rFonts w:ascii="Times New Roman" w:eastAsia="Times New Roman" w:hAnsi="Times New Roman" w:cs="Times New Roman"/>
                <w:sz w:val="20"/>
                <w:szCs w:val="20"/>
              </w:rPr>
              <w:t xml:space="preserve">and statistically significant </w:t>
            </w:r>
          </w:ins>
        </w:sdtContent>
      </w:sdt>
      <w:r>
        <w:rPr>
          <w:rFonts w:ascii="Times New Roman" w:eastAsia="Times New Roman" w:hAnsi="Times New Roman" w:cs="Times New Roman"/>
          <w:sz w:val="20"/>
          <w:szCs w:val="20"/>
        </w:rPr>
        <w:t>estimate (</w:t>
      </w:r>
      <w:sdt>
        <w:sdtPr>
          <w:tag w:val="goog_rdk_195"/>
          <w:id w:val="1558355366"/>
        </w:sdtPr>
        <w:sdtContent>
          <m:oMath>
            <m:r>
              <w:ins w:id="643" w:author="Sina Ansari" w:date="2024-08-16T17:19:00Z">
                <w:rPr>
                  <w:rFonts w:ascii="Cambria Math" w:hAnsi="Cambria Math"/>
                </w:rPr>
                <m:t>β</m:t>
              </w:ins>
            </m:r>
          </m:oMath>
        </w:sdtContent>
      </w:sdt>
      <w:sdt>
        <w:sdtPr>
          <w:tag w:val="goog_rdk_196"/>
          <w:id w:val="1129354742"/>
        </w:sdtPr>
        <w:sdtContent>
          <m:oMath>
            <m:r>
              <w:ins w:id="644" w:author="Sina Ansari" w:date="2024-08-16T17:19:00Z">
                <w:rPr>
                  <w:rFonts w:ascii="Times New Roman" w:eastAsia="Times New Roman" w:hAnsi="Times New Roman" w:cs="Times New Roman"/>
                  <w:sz w:val="20"/>
                  <w:szCs w:val="20"/>
                </w:rPr>
                <m:t xml:space="preserve"> =</m:t>
              </w:ins>
            </m:r>
          </m:oMath>
        </w:sdtContent>
      </w:sdt>
      <w:sdt>
        <w:sdtPr>
          <w:tag w:val="goog_rdk_197"/>
          <w:id w:val="1424693302"/>
        </w:sdtPr>
        <w:sdtEndPr>
          <w:rPr>
            <w:i/>
            <w:iCs/>
          </w:rPr>
        </w:sdtEndPr>
        <w:sdtContent>
          <m:oMath>
            <m:r>
              <w:ins w:id="645" w:author="Sina Ansari" w:date="2024-08-16T17:19:00Z">
                <w:rPr>
                  <w:rFonts w:ascii="Times New Roman" w:eastAsia="Times New Roman" w:hAnsi="Times New Roman" w:cs="Times New Roman"/>
                  <w:sz w:val="20"/>
                  <w:szCs w:val="20"/>
                </w:rPr>
                <m:t>1.622</m:t>
              </w:ins>
            </m:r>
            <w:sdt>
              <w:sdtPr>
                <w:rPr>
                  <w:rFonts w:ascii="Cambria Math" w:hAnsi="Cambria Math"/>
                </w:rPr>
                <w:tag w:val="goog_rdk_199"/>
                <w:id w:val="1167750869"/>
              </w:sdtPr>
              <w:sdtEndPr>
                <w:rPr>
                  <w:i/>
                  <w:iCs/>
                </w:rPr>
              </w:sdtEndPr>
              <w:sdtContent>
                <m:r>
                  <w:ins w:id="646" w:author="Sina Ansari" w:date="2024-08-16T17:19:00Z">
                    <m:rPr>
                      <m:sty m:val="p"/>
                    </m:rPr>
                    <w:rPr>
                      <w:rFonts w:ascii="Cambria Math" w:eastAsia="Times New Roman" w:hAnsi="Cambria Math" w:cs="Times New Roman"/>
                      <w:sz w:val="20"/>
                      <w:szCs w:val="20"/>
                    </w:rPr>
                    <m:t>,</m:t>
                  </w:ins>
                </m:r>
                <m:r>
                  <w:ins w:id="647" w:author="Sina Ansari" w:date="2024-08-16T17:19:00Z">
                    <w:rPr>
                      <w:rFonts w:ascii="Cambria Math" w:eastAsia="Times New Roman" w:hAnsi="Cambria Math" w:cs="Times New Roman"/>
                      <w:sz w:val="20"/>
                      <w:szCs w:val="20"/>
                    </w:rPr>
                    <m:t xml:space="preserve">  p &lt; 0.1</m:t>
                  </w:ins>
                </m:r>
              </w:sdtContent>
            </w:sdt>
            <m:r>
              <w:ins w:id="648" w:author="Sina Ansari" w:date="2024-08-16T17:19:00Z">
                <w:rPr>
                  <w:rFonts w:ascii="Cambria Math" w:eastAsia="Times New Roman" w:hAnsi="Cambria Math" w:cs="Times New Roman"/>
                  <w:sz w:val="20"/>
                  <w:szCs w:val="20"/>
                </w:rPr>
                <m:t>%</m:t>
              </w:ins>
            </m:r>
          </m:oMath>
        </w:sdtContent>
      </w:sdt>
      <w:sdt>
        <w:sdtPr>
          <w:rPr>
            <w:i/>
            <w:iCs/>
          </w:rPr>
          <w:tag w:val="goog_rdk_194"/>
          <w:id w:val="507648515"/>
        </w:sdtPr>
        <w:sdtContent/>
      </w:sdt>
      <w:sdt>
        <w:sdtPr>
          <w:rPr>
            <w:i/>
            <w:iCs/>
          </w:rPr>
          <w:tag w:val="goog_rdk_198"/>
          <w:id w:val="1007327570"/>
        </w:sdtPr>
        <w:sdtContent>
          <w:del w:id="649" w:author="Sina Ansari" w:date="2024-08-16T17:19:00Z">
            <w:r w:rsidRPr="00DD276C">
              <w:rPr>
                <w:rFonts w:ascii="Times New Roman" w:eastAsia="Times New Roman" w:hAnsi="Times New Roman" w:cs="Times New Roman"/>
                <w:i/>
                <w:iCs/>
                <w:sz w:val="20"/>
                <w:szCs w:val="20"/>
              </w:rPr>
              <w:delText>1.622%</w:delText>
            </w:r>
          </w:del>
        </w:sdtContent>
      </w:sdt>
      <w:r>
        <w:rPr>
          <w:rFonts w:ascii="Times New Roman" w:eastAsia="Times New Roman" w:hAnsi="Times New Roman" w:cs="Times New Roman"/>
          <w:sz w:val="20"/>
          <w:szCs w:val="20"/>
        </w:rPr>
        <w:t xml:space="preserve">) </w:t>
      </w:r>
      <w:commentRangeEnd w:id="640"/>
      <w:r>
        <w:commentReference w:id="640"/>
      </w:r>
      <w:commentRangeEnd w:id="641"/>
      <w:r>
        <w:commentReference w:id="641"/>
      </w:r>
      <w:r>
        <w:rPr>
          <w:rFonts w:ascii="Times New Roman" w:eastAsia="Times New Roman" w:hAnsi="Times New Roman" w:cs="Times New Roman"/>
          <w:sz w:val="20"/>
          <w:szCs w:val="20"/>
        </w:rPr>
        <w:t>for the more disadvantaged ADI</w:t>
      </w:r>
      <w:sdt>
        <w:sdtPr>
          <w:tag w:val="goog_rdk_200"/>
          <w:id w:val="-1388485817"/>
        </w:sdtPr>
        <w:sdtContent>
          <w:del w:id="650" w:author="Sina Ansari" w:date="2024-08-16T17:19:00Z">
            <w:r>
              <w:rPr>
                <w:rFonts w:ascii="Times New Roman" w:eastAsia="Times New Roman" w:hAnsi="Times New Roman" w:cs="Times New Roman"/>
                <w:sz w:val="20"/>
                <w:szCs w:val="20"/>
              </w:rPr>
              <w:delText xml:space="preserve">, which is statistically significant at the </w:delText>
            </w:r>
            <w:r>
              <w:rPr>
                <w:rFonts w:ascii="Times New Roman" w:eastAsia="Times New Roman" w:hAnsi="Times New Roman" w:cs="Times New Roman"/>
                <w:i/>
                <w:sz w:val="20"/>
                <w:szCs w:val="20"/>
              </w:rPr>
              <w:delText>p</w:delText>
            </w:r>
            <w:r>
              <w:rPr>
                <w:rFonts w:ascii="Times New Roman" w:eastAsia="Times New Roman" w:hAnsi="Times New Roman" w:cs="Times New Roman"/>
                <w:sz w:val="20"/>
                <w:szCs w:val="20"/>
              </w:rPr>
              <w:delText xml:space="preserve"> &lt; 0.1 level</w:delText>
            </w:r>
          </w:del>
        </w:sdtContent>
      </w:sdt>
      <w:r>
        <w:rPr>
          <w:rFonts w:ascii="Times New Roman" w:eastAsia="Times New Roman" w:hAnsi="Times New Roman" w:cs="Times New Roman"/>
          <w:sz w:val="20"/>
          <w:szCs w:val="20"/>
        </w:rPr>
        <w:t xml:space="preserve">. This suggests that these zip codes experienced higher </w:t>
      </w:r>
      <w:sdt>
        <w:sdtPr>
          <w:tag w:val="goog_rdk_201"/>
          <w:id w:val="-259912640"/>
        </w:sdtPr>
        <w:sdtContent>
          <w:ins w:id="651" w:author="Sina Ansari" w:date="2024-08-16T16:03:00Z">
            <w:r>
              <w:rPr>
                <w:rFonts w:ascii="Times New Roman" w:eastAsia="Times New Roman" w:hAnsi="Times New Roman" w:cs="Times New Roman"/>
                <w:sz w:val="20"/>
                <w:szCs w:val="20"/>
              </w:rPr>
              <w:t>COVID-19</w:t>
            </w:r>
          </w:ins>
        </w:sdtContent>
      </w:sdt>
      <w:sdt>
        <w:sdtPr>
          <w:tag w:val="goog_rdk_202"/>
          <w:id w:val="896173952"/>
        </w:sdtPr>
        <w:sdtContent>
          <w:del w:id="652" w:author="Sina Ansari" w:date="2024-08-16T16:0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reflecting a </w:t>
      </w:r>
      <w:sdt>
        <w:sdtPr>
          <w:tag w:val="goog_rdk_203"/>
          <w:id w:val="-1594078716"/>
        </w:sdtPr>
        <w:sdtContent>
          <w:ins w:id="653" w:author="Sina Ansari" w:date="2024-08-16T16:03:00Z">
            <w:r>
              <w:rPr>
                <w:rFonts w:ascii="Times New Roman" w:eastAsia="Times New Roman" w:hAnsi="Times New Roman" w:cs="Times New Roman"/>
                <w:sz w:val="20"/>
                <w:szCs w:val="20"/>
              </w:rPr>
              <w:t>socioeconomic</w:t>
            </w:r>
          </w:ins>
        </w:sdtContent>
      </w:sdt>
      <w:sdt>
        <w:sdtPr>
          <w:tag w:val="goog_rdk_204"/>
          <w:id w:val="-983470234"/>
        </w:sdtPr>
        <w:sdtContent>
          <w:del w:id="654" w:author="Sina Ansari" w:date="2024-08-16T16:03:00Z">
            <w:r>
              <w:rPr>
                <w:rFonts w:ascii="Times New Roman" w:eastAsia="Times New Roman" w:hAnsi="Times New Roman" w:cs="Times New Roman"/>
                <w:sz w:val="20"/>
                <w:szCs w:val="20"/>
              </w:rPr>
              <w:delText>socio-economic</w:delText>
            </w:r>
          </w:del>
        </w:sdtContent>
      </w:sdt>
      <w:r>
        <w:rPr>
          <w:rFonts w:ascii="Times New Roman" w:eastAsia="Times New Roman" w:hAnsi="Times New Roman" w:cs="Times New Roman"/>
          <w:sz w:val="20"/>
          <w:szCs w:val="20"/>
        </w:rPr>
        <w:t xml:space="preserve"> disparity in the burden of severe COVID-19 cases. For the Omicron wave, model 2 shows a positive and statistically significant estimate</w:t>
      </w:r>
      <w:r w:rsidR="00DD276C">
        <w:rPr>
          <w:rFonts w:ascii="Times New Roman" w:eastAsia="Times New Roman" w:hAnsi="Times New Roman" w:cs="Times New Roman"/>
          <w:sz w:val="20"/>
          <w:szCs w:val="20"/>
        </w:rPr>
        <w:t xml:space="preserve"> (</w:t>
      </w:r>
      <m:oMath>
        <m:r>
          <w:rPr>
            <w:rFonts w:ascii="Cambria Math" w:eastAsia="Times New Roman" w:hAnsi="Cambria Math" w:cs="Times New Roman"/>
            <w:sz w:val="20"/>
            <w:szCs w:val="20"/>
          </w:rPr>
          <m:t>β=2.097</m:t>
        </m:r>
      </m:oMath>
      <w:r>
        <w:rPr>
          <w:rFonts w:ascii="Times New Roman" w:eastAsia="Times New Roman" w:hAnsi="Times New Roman" w:cs="Times New Roman"/>
          <w:sz w:val="20"/>
          <w:szCs w:val="20"/>
        </w:rPr>
        <w:t>,</w:t>
      </w:r>
      <w:r w:rsidR="00F85F08">
        <w:rPr>
          <w:rFonts w:ascii="Times New Roman" w:eastAsia="Times New Roman" w:hAnsi="Times New Roman" w:cs="Times New Roman"/>
          <w:sz w:val="20"/>
          <w:szCs w:val="20"/>
        </w:rPr>
        <w:t xml:space="preserve"> </w:t>
      </w:r>
      <m:oMath>
        <m:r>
          <w:ins w:id="655" w:author="Sina Ansari" w:date="2024-08-16T17:19:00Z">
            <w:rPr>
              <w:rFonts w:ascii="Cambria Math" w:eastAsia="Times New Roman" w:hAnsi="Cambria Math" w:cs="Times New Roman"/>
              <w:sz w:val="20"/>
              <w:szCs w:val="20"/>
            </w:rPr>
            <m:t xml:space="preserve">  p &lt; 0.1%</m:t>
          </w:ins>
        </m:r>
      </m:oMath>
      <w:r w:rsidR="006E1429">
        <w:rPr>
          <w:rFonts w:ascii="Times New Roman" w:eastAsia="Times New Roman" w:hAnsi="Times New Roman" w:cs="Times New Roman"/>
          <w:iCs/>
          <w:sz w:val="20"/>
          <w:szCs w:val="20"/>
        </w:rPr>
        <w:t>)</w:t>
      </w:r>
      <w:r>
        <w:rPr>
          <w:rFonts w:ascii="Times New Roman" w:eastAsia="Times New Roman" w:hAnsi="Times New Roman" w:cs="Times New Roman"/>
          <w:sz w:val="20"/>
          <w:szCs w:val="20"/>
        </w:rPr>
        <w:t xml:space="preserve"> indicating that more disadvantaged zip codes </w:t>
      </w:r>
      <w:r>
        <w:rPr>
          <w:rFonts w:ascii="Times New Roman" w:eastAsia="Times New Roman" w:hAnsi="Times New Roman" w:cs="Times New Roman"/>
          <w:sz w:val="20"/>
          <w:szCs w:val="20"/>
        </w:rPr>
        <w:lastRenderedPageBreak/>
        <w:t xml:space="preserve">experienced higher COVID-19 ICU admission rates </w:t>
      </w:r>
      <w:sdt>
        <w:sdtPr>
          <w:tag w:val="goog_rdk_205"/>
          <w:id w:val="133222882"/>
        </w:sdtPr>
        <w:sdtContent>
          <w:ins w:id="656" w:author="Sina Ansari" w:date="2024-08-16T15:00:00Z">
            <w:r>
              <w:rPr>
                <w:rFonts w:ascii="Times New Roman" w:eastAsia="Times New Roman" w:hAnsi="Times New Roman" w:cs="Times New Roman"/>
                <w:sz w:val="20"/>
                <w:szCs w:val="20"/>
              </w:rPr>
              <w:t>than</w:t>
            </w:r>
          </w:ins>
        </w:sdtContent>
      </w:sdt>
      <w:sdt>
        <w:sdtPr>
          <w:tag w:val="goog_rdk_206"/>
          <w:id w:val="709231905"/>
        </w:sdtPr>
        <w:sdtContent>
          <w:del w:id="657" w:author="Sina Ansari" w:date="2024-08-16T15:00:00Z">
            <w:r>
              <w:rPr>
                <w:rFonts w:ascii="Times New Roman" w:eastAsia="Times New Roman" w:hAnsi="Times New Roman" w:cs="Times New Roman"/>
                <w:sz w:val="20"/>
                <w:szCs w:val="20"/>
              </w:rPr>
              <w:delText>compared to</w:delText>
            </w:r>
          </w:del>
        </w:sdtContent>
      </w:sdt>
      <w:r>
        <w:rPr>
          <w:rFonts w:ascii="Times New Roman" w:eastAsia="Times New Roman" w:hAnsi="Times New Roman" w:cs="Times New Roman"/>
          <w:sz w:val="20"/>
          <w:szCs w:val="20"/>
        </w:rPr>
        <w:t xml:space="preserve"> less </w:t>
      </w:r>
      <w:sdt>
        <w:sdtPr>
          <w:tag w:val="goog_rdk_207"/>
          <w:id w:val="147414656"/>
        </w:sdtPr>
        <w:sdtContent>
          <w:commentRangeStart w:id="658"/>
        </w:sdtContent>
      </w:sdt>
      <w:sdt>
        <w:sdtPr>
          <w:tag w:val="goog_rdk_208"/>
          <w:id w:val="-1213645322"/>
        </w:sdtPr>
        <w:sdtContent>
          <w:commentRangeStart w:id="659"/>
        </w:sdtContent>
      </w:sdt>
      <w:r>
        <w:rPr>
          <w:rFonts w:ascii="Times New Roman" w:eastAsia="Times New Roman" w:hAnsi="Times New Roman" w:cs="Times New Roman"/>
          <w:sz w:val="20"/>
          <w:szCs w:val="20"/>
        </w:rPr>
        <w:t xml:space="preserve">disadvantaged </w:t>
      </w:r>
      <w:commentRangeEnd w:id="658"/>
      <w:r>
        <w:commentReference w:id="658"/>
      </w:r>
      <w:commentRangeEnd w:id="659"/>
      <w:r>
        <w:commentReference w:id="659"/>
      </w:r>
      <w:r>
        <w:rPr>
          <w:rFonts w:ascii="Times New Roman" w:eastAsia="Times New Roman" w:hAnsi="Times New Roman" w:cs="Times New Roman"/>
          <w:sz w:val="20"/>
          <w:szCs w:val="20"/>
        </w:rPr>
        <w:t xml:space="preserve">areas. Additionally, model 3 reveals that an increase in the effective number of SHIELD centers in more disadvantaged ADI areas is associated with a 0.5% reduction in the </w:t>
      </w:r>
      <w:sdt>
        <w:sdtPr>
          <w:tag w:val="goog_rdk_209"/>
          <w:id w:val="1534929584"/>
        </w:sdtPr>
        <w:sdtContent>
          <w:ins w:id="660" w:author="Sina Ansari" w:date="2024-08-16T16:03:00Z">
            <w:r>
              <w:rPr>
                <w:rFonts w:ascii="Times New Roman" w:eastAsia="Times New Roman" w:hAnsi="Times New Roman" w:cs="Times New Roman"/>
                <w:sz w:val="20"/>
                <w:szCs w:val="20"/>
              </w:rPr>
              <w:t>COVID-19</w:t>
            </w:r>
          </w:ins>
        </w:sdtContent>
      </w:sdt>
      <w:sdt>
        <w:sdtPr>
          <w:tag w:val="goog_rdk_210"/>
          <w:id w:val="-39970863"/>
        </w:sdtPr>
        <w:sdtContent>
          <w:del w:id="661" w:author="Sina Ansari" w:date="2024-08-16T16:0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 (</w:t>
      </w:r>
      <w:r w:rsidRPr="006E1429">
        <w:rPr>
          <w:rFonts w:ascii="Times New Roman" w:eastAsia="Times New Roman" w:hAnsi="Times New Roman" w:cs="Times New Roman"/>
          <w:i/>
          <w:sz w:val="20"/>
          <w:szCs w:val="20"/>
        </w:rPr>
        <w:t>p &lt; 0.1</w:t>
      </w:r>
      <w:r>
        <w:rPr>
          <w:rFonts w:ascii="Times New Roman" w:eastAsia="Times New Roman" w:hAnsi="Times New Roman" w:cs="Times New Roman"/>
          <w:sz w:val="20"/>
          <w:szCs w:val="20"/>
        </w:rPr>
        <w:t xml:space="preserve">). Our data indicates that the average COVID-19 ICU admission rate in more disadvantaged zip codes is currently 6.33%. Therefore, enhancing the effectiveness of SHIELD centers by one unit would reduce the average </w:t>
      </w:r>
      <w:sdt>
        <w:sdtPr>
          <w:tag w:val="goog_rdk_211"/>
          <w:id w:val="165367578"/>
        </w:sdtPr>
        <w:sdtContent>
          <w:ins w:id="662" w:author="Sina Ansari" w:date="2024-08-16T16:03:00Z">
            <w:r>
              <w:rPr>
                <w:rFonts w:ascii="Times New Roman" w:eastAsia="Times New Roman" w:hAnsi="Times New Roman" w:cs="Times New Roman"/>
                <w:sz w:val="20"/>
                <w:szCs w:val="20"/>
              </w:rPr>
              <w:t>COVID-19</w:t>
            </w:r>
          </w:ins>
        </w:sdtContent>
      </w:sdt>
      <w:sdt>
        <w:sdtPr>
          <w:tag w:val="goog_rdk_212"/>
          <w:id w:val="-42996646"/>
        </w:sdtPr>
        <w:sdtContent>
          <w:del w:id="663" w:author="Sina Ansari" w:date="2024-08-16T16:0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 to </w:t>
      </w:r>
      <w:sdt>
        <w:sdtPr>
          <w:tag w:val="goog_rdk_213"/>
          <w:id w:val="-1681495497"/>
        </w:sdtPr>
        <w:sdtContent>
          <w:commentRangeStart w:id="664"/>
        </w:sdtContent>
      </w:sdt>
      <w:sdt>
        <w:sdtPr>
          <w:tag w:val="goog_rdk_214"/>
          <w:id w:val="183407495"/>
        </w:sdtPr>
        <w:sdtContent>
          <w:commentRangeStart w:id="665"/>
        </w:sdtContent>
      </w:sdt>
      <w:r>
        <w:rPr>
          <w:rFonts w:ascii="Times New Roman" w:eastAsia="Times New Roman" w:hAnsi="Times New Roman" w:cs="Times New Roman"/>
          <w:sz w:val="20"/>
          <w:szCs w:val="20"/>
        </w:rPr>
        <w:t xml:space="preserve">5.83% in these areas. </w:t>
      </w:r>
      <w:commentRangeEnd w:id="664"/>
      <w:r>
        <w:commentReference w:id="664"/>
      </w:r>
      <w:commentRangeEnd w:id="665"/>
      <w:r>
        <w:commentReference w:id="665"/>
      </w:r>
    </w:p>
    <w:p w14:paraId="00000051" w14:textId="77777777" w:rsidR="00743DF7" w:rsidRDefault="00000000">
      <w:pPr>
        <w:spacing w:after="0" w:line="240" w:lineRule="auto"/>
        <w:jc w:val="center"/>
        <w:rPr>
          <w:rFonts w:ascii="Times New Roman" w:eastAsia="Times New Roman" w:hAnsi="Times New Roman" w:cs="Times New Roman"/>
          <w:sz w:val="18"/>
          <w:szCs w:val="18"/>
        </w:rPr>
      </w:pPr>
      <w:sdt>
        <w:sdtPr>
          <w:tag w:val="goog_rdk_215"/>
          <w:id w:val="-422569066"/>
        </w:sdtPr>
        <w:sdtContent>
          <w:commentRangeStart w:id="666"/>
          <w:commentRangeStart w:id="667"/>
        </w:sdtContent>
      </w:sdt>
      <w:r>
        <w:rPr>
          <w:rFonts w:ascii="Times New Roman" w:eastAsia="Times New Roman" w:hAnsi="Times New Roman" w:cs="Times New Roman"/>
          <w:b/>
          <w:sz w:val="18"/>
          <w:szCs w:val="18"/>
        </w:rPr>
        <w:t>Table 2</w:t>
      </w:r>
      <w:r>
        <w:rPr>
          <w:rFonts w:ascii="Times New Roman" w:eastAsia="Times New Roman" w:hAnsi="Times New Roman" w:cs="Times New Roman"/>
          <w:sz w:val="18"/>
          <w:szCs w:val="18"/>
        </w:rPr>
        <w:t>: Impact of SHIELD test centers and ADI on COVID</w:t>
      </w:r>
      <w:sdt>
        <w:sdtPr>
          <w:tag w:val="goog_rdk_216"/>
          <w:id w:val="-1747639157"/>
        </w:sdtPr>
        <w:sdtContent>
          <w:ins w:id="668" w:author="Sina Ansari" w:date="2024-08-16T17:13:00Z">
            <w:r>
              <w:rPr>
                <w:rFonts w:ascii="Times New Roman" w:eastAsia="Times New Roman" w:hAnsi="Times New Roman" w:cs="Times New Roman"/>
                <w:sz w:val="18"/>
                <w:szCs w:val="18"/>
              </w:rPr>
              <w:t>-19</w:t>
            </w:r>
          </w:ins>
        </w:sdtContent>
      </w:sdt>
      <w:r>
        <w:rPr>
          <w:rFonts w:ascii="Times New Roman" w:eastAsia="Times New Roman" w:hAnsi="Times New Roman" w:cs="Times New Roman"/>
          <w:sz w:val="18"/>
          <w:szCs w:val="18"/>
        </w:rPr>
        <w:t xml:space="preserve"> ICU admission rates </w:t>
      </w:r>
      <w:commentRangeEnd w:id="667"/>
      <w:r>
        <w:commentReference w:id="667"/>
      </w:r>
      <w:commentRangeEnd w:id="666"/>
      <w:r w:rsidR="00141809">
        <w:rPr>
          <w:rStyle w:val="CommentReference"/>
        </w:rPr>
        <w:commentReference w:id="666"/>
      </w:r>
    </w:p>
    <w:tbl>
      <w:tblPr>
        <w:tblStyle w:val="a0"/>
        <w:tblW w:w="9360" w:type="dxa"/>
        <w:jc w:val="center"/>
        <w:tblBorders>
          <w:top w:val="single" w:sz="4" w:space="0" w:color="000000"/>
          <w:bottom w:val="single" w:sz="4" w:space="0" w:color="000000"/>
        </w:tblBorders>
        <w:tblLayout w:type="fixed"/>
        <w:tblLook w:val="0600" w:firstRow="0" w:lastRow="0" w:firstColumn="0" w:lastColumn="0" w:noHBand="1" w:noVBand="1"/>
      </w:tblPr>
      <w:tblGrid>
        <w:gridCol w:w="832"/>
        <w:gridCol w:w="5770"/>
        <w:gridCol w:w="1437"/>
        <w:gridCol w:w="1321"/>
      </w:tblGrid>
      <w:tr w:rsidR="00743DF7" w14:paraId="6F36BDFF" w14:textId="77777777">
        <w:trPr>
          <w:trHeight w:val="293"/>
          <w:jc w:val="center"/>
        </w:trPr>
        <w:tc>
          <w:tcPr>
            <w:tcW w:w="832" w:type="dxa"/>
            <w:tcBorders>
              <w:bottom w:val="single" w:sz="4" w:space="0" w:color="000000"/>
            </w:tcBorders>
            <w:shd w:val="clear" w:color="auto" w:fill="auto"/>
            <w:vAlign w:val="center"/>
          </w:tcPr>
          <w:p w14:paraId="00000052"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Model</w:t>
            </w:r>
          </w:p>
        </w:tc>
        <w:tc>
          <w:tcPr>
            <w:tcW w:w="5770" w:type="dxa"/>
            <w:tcBorders>
              <w:bottom w:val="single" w:sz="4" w:space="0" w:color="000000"/>
            </w:tcBorders>
            <w:shd w:val="clear" w:color="auto" w:fill="auto"/>
            <w:vAlign w:val="center"/>
          </w:tcPr>
          <w:p w14:paraId="00000053" w14:textId="77777777" w:rsidR="00743DF7" w:rsidRDefault="00000000">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Predictors</w:t>
            </w:r>
          </w:p>
        </w:tc>
        <w:tc>
          <w:tcPr>
            <w:tcW w:w="1437" w:type="dxa"/>
            <w:tcBorders>
              <w:bottom w:val="single" w:sz="4" w:space="0" w:color="000000"/>
            </w:tcBorders>
            <w:shd w:val="clear" w:color="auto" w:fill="auto"/>
            <w:vAlign w:val="center"/>
          </w:tcPr>
          <w:p w14:paraId="00000054"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Estimates</w:t>
            </w:r>
          </w:p>
        </w:tc>
        <w:tc>
          <w:tcPr>
            <w:tcW w:w="1321" w:type="dxa"/>
            <w:tcBorders>
              <w:bottom w:val="single" w:sz="4" w:space="0" w:color="000000"/>
            </w:tcBorders>
            <w:shd w:val="clear" w:color="auto" w:fill="auto"/>
            <w:vAlign w:val="center"/>
          </w:tcPr>
          <w:p w14:paraId="00000055" w14:textId="77777777" w:rsidR="00743DF7" w:rsidRDefault="00000000">
            <w:pPr>
              <w:spacing w:after="0" w:line="240" w:lineRule="auto"/>
              <w:jc w:val="center"/>
              <w:rPr>
                <w:rFonts w:ascii="Times New Roman" w:eastAsia="Times New Roman" w:hAnsi="Times New Roman" w:cs="Times New Roman"/>
                <w:b/>
                <w:color w:val="000000"/>
                <w:sz w:val="20"/>
                <w:szCs w:val="20"/>
              </w:rPr>
            </w:pPr>
            <w:sdt>
              <w:sdtPr>
                <w:tag w:val="goog_rdk_217"/>
                <w:id w:val="-428282992"/>
              </w:sdtPr>
              <w:sdtContent>
                <w:commentRangeStart w:id="669"/>
              </w:sdtContent>
            </w:sdt>
            <w:r>
              <w:rPr>
                <w:rFonts w:ascii="Times New Roman" w:eastAsia="Times New Roman" w:hAnsi="Times New Roman" w:cs="Times New Roman"/>
                <w:b/>
                <w:color w:val="000000"/>
                <w:sz w:val="20"/>
                <w:szCs w:val="20"/>
              </w:rPr>
              <w:t>Significance Level</w:t>
            </w:r>
            <w:commentRangeEnd w:id="669"/>
            <w:r>
              <w:commentReference w:id="669"/>
            </w:r>
          </w:p>
        </w:tc>
      </w:tr>
      <w:tr w:rsidR="00743DF7" w14:paraId="2223D593" w14:textId="77777777">
        <w:trPr>
          <w:trHeight w:val="293"/>
          <w:jc w:val="center"/>
        </w:trPr>
        <w:tc>
          <w:tcPr>
            <w:tcW w:w="9360" w:type="dxa"/>
            <w:gridSpan w:val="4"/>
            <w:tcBorders>
              <w:top w:val="single" w:sz="4" w:space="0" w:color="000000"/>
            </w:tcBorders>
            <w:shd w:val="clear" w:color="auto" w:fill="auto"/>
            <w:vAlign w:val="center"/>
          </w:tcPr>
          <w:p w14:paraId="00000056"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Alpha Wave</w:t>
            </w:r>
          </w:p>
        </w:tc>
      </w:tr>
      <w:tr w:rsidR="00743DF7" w14:paraId="2E1D8CCA" w14:textId="77777777">
        <w:trPr>
          <w:trHeight w:val="293"/>
          <w:jc w:val="center"/>
        </w:trPr>
        <w:tc>
          <w:tcPr>
            <w:tcW w:w="832" w:type="dxa"/>
            <w:shd w:val="clear" w:color="auto" w:fill="auto"/>
            <w:vAlign w:val="bottom"/>
          </w:tcPr>
          <w:p w14:paraId="0000005A" w14:textId="77777777" w:rsidR="00743DF7" w:rsidRDefault="00000000">
            <w:pPr>
              <w:spacing w:after="0" w:line="240" w:lineRule="auto"/>
              <w:jc w:val="center"/>
              <w:rPr>
                <w:rFonts w:ascii="Times New Roman" w:eastAsia="Times New Roman" w:hAnsi="Times New Roman" w:cs="Times New Roman"/>
                <w:b/>
                <w:color w:val="000000"/>
                <w:sz w:val="20"/>
                <w:szCs w:val="20"/>
              </w:rPr>
            </w:pPr>
            <w:sdt>
              <w:sdtPr>
                <w:tag w:val="goog_rdk_218"/>
                <w:id w:val="-1484152319"/>
              </w:sdtPr>
              <w:sdtContent>
                <w:commentRangeStart w:id="670"/>
              </w:sdtContent>
            </w:sdt>
            <w:sdt>
              <w:sdtPr>
                <w:tag w:val="goog_rdk_219"/>
                <w:id w:val="1700196132"/>
              </w:sdtPr>
              <w:sdtContent>
                <w:commentRangeStart w:id="671"/>
              </w:sdtContent>
            </w:sdt>
            <w:r>
              <w:rPr>
                <w:rFonts w:ascii="Times New Roman" w:eastAsia="Times New Roman" w:hAnsi="Times New Roman" w:cs="Times New Roman"/>
                <w:b/>
                <w:color w:val="000000"/>
                <w:sz w:val="20"/>
                <w:szCs w:val="20"/>
              </w:rPr>
              <w:t>1</w:t>
            </w:r>
            <w:commentRangeEnd w:id="670"/>
            <w:r>
              <w:commentReference w:id="670"/>
            </w:r>
            <w:commentRangeEnd w:id="671"/>
            <w:r>
              <w:commentReference w:id="671"/>
            </w:r>
          </w:p>
        </w:tc>
        <w:tc>
          <w:tcPr>
            <w:tcW w:w="5770" w:type="dxa"/>
            <w:shd w:val="clear" w:color="auto" w:fill="auto"/>
            <w:vAlign w:val="bottom"/>
          </w:tcPr>
          <w:p w14:paraId="0000005B"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p>
        </w:tc>
        <w:tc>
          <w:tcPr>
            <w:tcW w:w="1437" w:type="dxa"/>
            <w:shd w:val="clear" w:color="auto" w:fill="auto"/>
            <w:vAlign w:val="bottom"/>
          </w:tcPr>
          <w:sdt>
            <w:sdtPr>
              <w:tag w:val="goog_rdk_221"/>
              <w:id w:val="283469771"/>
            </w:sdtPr>
            <w:sdtContent>
              <w:p w14:paraId="0000005C" w14:textId="00CACB3B" w:rsidR="00743DF7" w:rsidRDefault="00000000">
                <w:pPr>
                  <w:spacing w:after="0" w:line="240" w:lineRule="auto"/>
                  <w:jc w:val="center"/>
                  <w:rPr>
                    <w:ins w:id="672" w:author="Sina Ansari" w:date="2024-08-16T16:51:00Z"/>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-0.00542</w:t>
                </w:r>
                <w:sdt>
                  <w:sdtPr>
                    <w:tag w:val="goog_rdk_220"/>
                    <w:id w:val="-1132854837"/>
                    <w:showingPlcHdr/>
                  </w:sdtPr>
                  <w:sdtContent>
                    <w:r w:rsidR="0088067E">
                      <w:t xml:space="preserve">     </w:t>
                    </w:r>
                  </w:sdtContent>
                </w:sdt>
              </w:p>
            </w:sdtContent>
          </w:sdt>
          <w:sdt>
            <w:sdtPr>
              <w:tag w:val="goog_rdk_224"/>
              <w:id w:val="-1990087510"/>
            </w:sdtPr>
            <w:sdtContent>
              <w:p w14:paraId="0000005D" w14:textId="77777777" w:rsidR="00743DF7" w:rsidRPr="00743DF7" w:rsidRDefault="00000000">
                <w:pPr>
                  <w:spacing w:after="0" w:line="240" w:lineRule="auto"/>
                  <w:jc w:val="center"/>
                  <w:rPr>
                    <w:rFonts w:ascii="Times New Roman" w:eastAsia="Times New Roman" w:hAnsi="Times New Roman" w:cs="Times New Roman"/>
                    <w:sz w:val="20"/>
                    <w:szCs w:val="20"/>
                    <w:rPrChange w:id="673" w:author="Sina Ansari" w:date="2024-08-16T16:51:00Z">
                      <w:rPr>
                        <w:rFonts w:ascii="Times New Roman" w:eastAsia="Times New Roman" w:hAnsi="Times New Roman" w:cs="Times New Roman"/>
                        <w:color w:val="000000"/>
                        <w:sz w:val="20"/>
                        <w:szCs w:val="20"/>
                      </w:rPr>
                    </w:rPrChange>
                  </w:rPr>
                </w:pPr>
                <w:sdt>
                  <w:sdtPr>
                    <w:tag w:val="goog_rdk_222"/>
                    <w:id w:val="624205000"/>
                  </w:sdtPr>
                  <w:sdtContent>
                    <w:ins w:id="674" w:author="Sina Ansari" w:date="2024-08-16T16:51:00Z">
                      <w:r>
                        <w:rPr>
                          <w:rFonts w:ascii="Times New Roman" w:eastAsia="Times New Roman" w:hAnsi="Times New Roman" w:cs="Times New Roman"/>
                          <w:color w:val="000000"/>
                          <w:sz w:val="20"/>
                          <w:szCs w:val="20"/>
                        </w:rPr>
                        <w:t>(SE)</w:t>
                      </w:r>
                    </w:ins>
                  </w:sdtContent>
                </w:sdt>
                <w:sdt>
                  <w:sdtPr>
                    <w:tag w:val="goog_rdk_223"/>
                    <w:id w:val="79729333"/>
                  </w:sdtPr>
                  <w:sdtContent/>
                </w:sdt>
              </w:p>
            </w:sdtContent>
          </w:sdt>
        </w:tc>
        <w:tc>
          <w:tcPr>
            <w:tcW w:w="1321" w:type="dxa"/>
            <w:shd w:val="clear" w:color="auto" w:fill="auto"/>
            <w:vAlign w:val="bottom"/>
          </w:tcPr>
          <w:p w14:paraId="0000005E"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3EAEE6D7" w14:textId="77777777">
        <w:trPr>
          <w:trHeight w:val="293"/>
          <w:jc w:val="center"/>
        </w:trPr>
        <w:tc>
          <w:tcPr>
            <w:tcW w:w="832" w:type="dxa"/>
            <w:shd w:val="clear" w:color="auto" w:fill="auto"/>
            <w:vAlign w:val="bottom"/>
          </w:tcPr>
          <w:p w14:paraId="0000005F"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5770" w:type="dxa"/>
            <w:shd w:val="clear" w:color="auto" w:fill="auto"/>
            <w:vAlign w:val="bottom"/>
          </w:tcPr>
          <w:p w14:paraId="00000060"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ADI (More Disadvantaged)</w:t>
            </w:r>
          </w:p>
        </w:tc>
        <w:tc>
          <w:tcPr>
            <w:tcW w:w="1437" w:type="dxa"/>
            <w:shd w:val="clear" w:color="auto" w:fill="auto"/>
            <w:vAlign w:val="bottom"/>
          </w:tcPr>
          <w:p w14:paraId="00000061"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0.00873</w:t>
            </w:r>
          </w:p>
        </w:tc>
        <w:tc>
          <w:tcPr>
            <w:tcW w:w="1321" w:type="dxa"/>
            <w:shd w:val="clear" w:color="auto" w:fill="auto"/>
            <w:vAlign w:val="bottom"/>
          </w:tcPr>
          <w:p w14:paraId="00000062"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04FE82DF" w14:textId="77777777">
        <w:trPr>
          <w:trHeight w:val="293"/>
          <w:jc w:val="center"/>
        </w:trPr>
        <w:tc>
          <w:tcPr>
            <w:tcW w:w="832" w:type="dxa"/>
            <w:shd w:val="clear" w:color="auto" w:fill="auto"/>
            <w:vAlign w:val="center"/>
          </w:tcPr>
          <w:p w14:paraId="00000063"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5770" w:type="dxa"/>
            <w:shd w:val="clear" w:color="auto" w:fill="auto"/>
            <w:vAlign w:val="bottom"/>
          </w:tcPr>
          <w:p w14:paraId="00000064" w14:textId="225AF0B2"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r w:rsidR="00175197">
              <w:rPr>
                <w:rFonts w:ascii="Times New Roman" w:eastAsia="Times New Roman" w:hAnsi="Times New Roman" w:cs="Times New Roman"/>
                <w:color w:val="000000"/>
                <w:sz w:val="20"/>
                <w:szCs w:val="20"/>
              </w:rPr>
              <w:t>*</w:t>
            </w:r>
            <w:commentRangeStart w:id="675"/>
            <w:commentRangeEnd w:id="675"/>
            <w:r>
              <w:commentReference w:id="675"/>
            </w:r>
            <w:r>
              <w:rPr>
                <w:rFonts w:ascii="Times New Roman" w:eastAsia="Times New Roman" w:hAnsi="Times New Roman" w:cs="Times New Roman"/>
                <w:color w:val="000000"/>
                <w:sz w:val="20"/>
                <w:szCs w:val="20"/>
              </w:rPr>
              <w:t>ADI (More Disadvantaged)</w:t>
            </w:r>
          </w:p>
        </w:tc>
        <w:tc>
          <w:tcPr>
            <w:tcW w:w="1437" w:type="dxa"/>
            <w:shd w:val="clear" w:color="auto" w:fill="auto"/>
            <w:vAlign w:val="bottom"/>
          </w:tcPr>
          <w:p w14:paraId="00000065"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0.00403</w:t>
            </w:r>
          </w:p>
        </w:tc>
        <w:tc>
          <w:tcPr>
            <w:tcW w:w="1321" w:type="dxa"/>
            <w:shd w:val="clear" w:color="auto" w:fill="auto"/>
            <w:vAlign w:val="bottom"/>
          </w:tcPr>
          <w:p w14:paraId="00000066"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32EF4E4C" w14:textId="77777777">
        <w:trPr>
          <w:trHeight w:val="293"/>
          <w:jc w:val="center"/>
        </w:trPr>
        <w:tc>
          <w:tcPr>
            <w:tcW w:w="832" w:type="dxa"/>
            <w:shd w:val="clear" w:color="auto" w:fill="auto"/>
            <w:vAlign w:val="center"/>
          </w:tcPr>
          <w:p w14:paraId="00000067"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c>
          <w:tcPr>
            <w:tcW w:w="5770" w:type="dxa"/>
            <w:shd w:val="clear" w:color="auto" w:fill="auto"/>
            <w:vAlign w:val="bottom"/>
          </w:tcPr>
          <w:p w14:paraId="00000068" w14:textId="77777777" w:rsidR="00743DF7" w:rsidRDefault="00743DF7">
            <w:pPr>
              <w:spacing w:after="0" w:line="240" w:lineRule="auto"/>
              <w:rPr>
                <w:rFonts w:ascii="Times New Roman" w:eastAsia="Times New Roman" w:hAnsi="Times New Roman" w:cs="Times New Roman"/>
                <w:color w:val="000000"/>
                <w:sz w:val="20"/>
                <w:szCs w:val="20"/>
              </w:rPr>
            </w:pPr>
          </w:p>
        </w:tc>
        <w:tc>
          <w:tcPr>
            <w:tcW w:w="1437" w:type="dxa"/>
            <w:shd w:val="clear" w:color="auto" w:fill="auto"/>
            <w:vAlign w:val="bottom"/>
          </w:tcPr>
          <w:p w14:paraId="00000069" w14:textId="77777777" w:rsidR="00743DF7" w:rsidRDefault="00743DF7">
            <w:pPr>
              <w:spacing w:after="0" w:line="240" w:lineRule="auto"/>
              <w:jc w:val="center"/>
              <w:rPr>
                <w:rFonts w:ascii="Times New Roman" w:eastAsia="Times New Roman" w:hAnsi="Times New Roman" w:cs="Times New Roman"/>
                <w:color w:val="000000"/>
                <w:sz w:val="20"/>
                <w:szCs w:val="20"/>
              </w:rPr>
            </w:pPr>
          </w:p>
        </w:tc>
        <w:tc>
          <w:tcPr>
            <w:tcW w:w="1321" w:type="dxa"/>
            <w:shd w:val="clear" w:color="auto" w:fill="auto"/>
            <w:vAlign w:val="bottom"/>
          </w:tcPr>
          <w:p w14:paraId="0000006A" w14:textId="77777777" w:rsidR="00743DF7" w:rsidRDefault="00743DF7">
            <w:pPr>
              <w:spacing w:after="0" w:line="240" w:lineRule="auto"/>
              <w:rPr>
                <w:rFonts w:ascii="Times New Roman" w:eastAsia="Times New Roman" w:hAnsi="Times New Roman" w:cs="Times New Roman"/>
                <w:color w:val="000000"/>
                <w:sz w:val="20"/>
                <w:szCs w:val="20"/>
              </w:rPr>
            </w:pPr>
          </w:p>
        </w:tc>
      </w:tr>
      <w:tr w:rsidR="00743DF7" w14:paraId="219B96AC" w14:textId="77777777">
        <w:trPr>
          <w:trHeight w:val="293"/>
          <w:jc w:val="center"/>
        </w:trPr>
        <w:tc>
          <w:tcPr>
            <w:tcW w:w="9360" w:type="dxa"/>
            <w:gridSpan w:val="4"/>
            <w:shd w:val="clear" w:color="auto" w:fill="auto"/>
            <w:vAlign w:val="center"/>
          </w:tcPr>
          <w:p w14:paraId="0000006B"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Delta Wave</w:t>
            </w:r>
          </w:p>
        </w:tc>
      </w:tr>
      <w:tr w:rsidR="00743DF7" w14:paraId="68F00EE3" w14:textId="77777777">
        <w:trPr>
          <w:trHeight w:val="293"/>
          <w:jc w:val="center"/>
        </w:trPr>
        <w:tc>
          <w:tcPr>
            <w:tcW w:w="9360" w:type="dxa"/>
            <w:gridSpan w:val="4"/>
            <w:shd w:val="clear" w:color="auto" w:fill="auto"/>
            <w:vAlign w:val="center"/>
          </w:tcPr>
          <w:p w14:paraId="0000006F"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r>
      <w:tr w:rsidR="00743DF7" w14:paraId="5C780277" w14:textId="77777777">
        <w:trPr>
          <w:trHeight w:val="293"/>
          <w:jc w:val="center"/>
        </w:trPr>
        <w:tc>
          <w:tcPr>
            <w:tcW w:w="832" w:type="dxa"/>
            <w:shd w:val="clear" w:color="auto" w:fill="auto"/>
            <w:vAlign w:val="bottom"/>
          </w:tcPr>
          <w:p w14:paraId="00000073"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5770" w:type="dxa"/>
            <w:shd w:val="clear" w:color="auto" w:fill="auto"/>
            <w:vAlign w:val="bottom"/>
          </w:tcPr>
          <w:p w14:paraId="00000074"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p>
        </w:tc>
        <w:tc>
          <w:tcPr>
            <w:tcW w:w="1437" w:type="dxa"/>
            <w:shd w:val="clear" w:color="auto" w:fill="auto"/>
            <w:vAlign w:val="bottom"/>
          </w:tcPr>
          <w:p w14:paraId="00000075"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0.00004</w:t>
            </w:r>
          </w:p>
        </w:tc>
        <w:tc>
          <w:tcPr>
            <w:tcW w:w="1321" w:type="dxa"/>
            <w:shd w:val="clear" w:color="auto" w:fill="auto"/>
            <w:vAlign w:val="bottom"/>
          </w:tcPr>
          <w:p w14:paraId="00000076"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03036D92" w14:textId="77777777">
        <w:trPr>
          <w:trHeight w:val="293"/>
          <w:jc w:val="center"/>
        </w:trPr>
        <w:tc>
          <w:tcPr>
            <w:tcW w:w="832" w:type="dxa"/>
            <w:shd w:val="clear" w:color="auto" w:fill="auto"/>
            <w:vAlign w:val="bottom"/>
          </w:tcPr>
          <w:p w14:paraId="00000077"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5770" w:type="dxa"/>
            <w:shd w:val="clear" w:color="auto" w:fill="auto"/>
            <w:vAlign w:val="bottom"/>
          </w:tcPr>
          <w:p w14:paraId="00000078"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ADI (More Disadvantaged)</w:t>
            </w:r>
          </w:p>
        </w:tc>
        <w:tc>
          <w:tcPr>
            <w:tcW w:w="1437" w:type="dxa"/>
            <w:shd w:val="clear" w:color="auto" w:fill="auto"/>
            <w:vAlign w:val="bottom"/>
          </w:tcPr>
          <w:p w14:paraId="00000079"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0.01622</w:t>
            </w:r>
          </w:p>
        </w:tc>
        <w:tc>
          <w:tcPr>
            <w:tcW w:w="1321" w:type="dxa"/>
            <w:shd w:val="clear" w:color="auto" w:fill="auto"/>
            <w:vAlign w:val="bottom"/>
          </w:tcPr>
          <w:p w14:paraId="0000007A"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r>
      <w:tr w:rsidR="00743DF7" w14:paraId="358F2174" w14:textId="77777777">
        <w:trPr>
          <w:trHeight w:val="293"/>
          <w:jc w:val="center"/>
        </w:trPr>
        <w:tc>
          <w:tcPr>
            <w:tcW w:w="832" w:type="dxa"/>
            <w:shd w:val="clear" w:color="auto" w:fill="auto"/>
            <w:vAlign w:val="center"/>
          </w:tcPr>
          <w:p w14:paraId="0000007B"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5770" w:type="dxa"/>
            <w:shd w:val="clear" w:color="auto" w:fill="auto"/>
            <w:vAlign w:val="bottom"/>
          </w:tcPr>
          <w:p w14:paraId="0000007C" w14:textId="001665A6"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r w:rsidR="00175197">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ADI (More Disadvantaged)</w:t>
            </w:r>
          </w:p>
        </w:tc>
        <w:tc>
          <w:tcPr>
            <w:tcW w:w="1437" w:type="dxa"/>
            <w:shd w:val="clear" w:color="auto" w:fill="auto"/>
            <w:vAlign w:val="bottom"/>
          </w:tcPr>
          <w:p w14:paraId="0000007D"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-0.00247</w:t>
            </w:r>
          </w:p>
        </w:tc>
        <w:tc>
          <w:tcPr>
            <w:tcW w:w="1321" w:type="dxa"/>
            <w:shd w:val="clear" w:color="auto" w:fill="auto"/>
            <w:vAlign w:val="bottom"/>
          </w:tcPr>
          <w:p w14:paraId="0000007E"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4F032773" w14:textId="77777777">
        <w:trPr>
          <w:trHeight w:val="293"/>
          <w:jc w:val="center"/>
        </w:trPr>
        <w:tc>
          <w:tcPr>
            <w:tcW w:w="832" w:type="dxa"/>
            <w:shd w:val="clear" w:color="auto" w:fill="auto"/>
            <w:vAlign w:val="center"/>
          </w:tcPr>
          <w:p w14:paraId="0000007F"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c>
          <w:tcPr>
            <w:tcW w:w="5770" w:type="dxa"/>
            <w:shd w:val="clear" w:color="auto" w:fill="auto"/>
            <w:vAlign w:val="bottom"/>
          </w:tcPr>
          <w:p w14:paraId="00000080" w14:textId="77777777" w:rsidR="00743DF7" w:rsidRDefault="00743DF7">
            <w:pPr>
              <w:spacing w:after="0" w:line="240" w:lineRule="auto"/>
              <w:rPr>
                <w:rFonts w:ascii="Times New Roman" w:eastAsia="Times New Roman" w:hAnsi="Times New Roman" w:cs="Times New Roman"/>
                <w:color w:val="000000"/>
                <w:sz w:val="20"/>
                <w:szCs w:val="20"/>
              </w:rPr>
            </w:pPr>
          </w:p>
        </w:tc>
        <w:tc>
          <w:tcPr>
            <w:tcW w:w="1437" w:type="dxa"/>
            <w:shd w:val="clear" w:color="auto" w:fill="auto"/>
            <w:vAlign w:val="bottom"/>
          </w:tcPr>
          <w:p w14:paraId="00000081" w14:textId="77777777" w:rsidR="00743DF7" w:rsidRDefault="00743DF7">
            <w:pPr>
              <w:spacing w:after="0" w:line="240" w:lineRule="auto"/>
              <w:jc w:val="center"/>
              <w:rPr>
                <w:rFonts w:ascii="Times New Roman" w:eastAsia="Times New Roman" w:hAnsi="Times New Roman" w:cs="Times New Roman"/>
                <w:color w:val="000000"/>
                <w:sz w:val="20"/>
                <w:szCs w:val="20"/>
              </w:rPr>
            </w:pPr>
          </w:p>
        </w:tc>
        <w:tc>
          <w:tcPr>
            <w:tcW w:w="1321" w:type="dxa"/>
            <w:shd w:val="clear" w:color="auto" w:fill="auto"/>
            <w:vAlign w:val="bottom"/>
          </w:tcPr>
          <w:p w14:paraId="00000082" w14:textId="77777777" w:rsidR="00743DF7" w:rsidRDefault="00743DF7">
            <w:pPr>
              <w:spacing w:after="0" w:line="240" w:lineRule="auto"/>
              <w:rPr>
                <w:rFonts w:ascii="Times New Roman" w:eastAsia="Times New Roman" w:hAnsi="Times New Roman" w:cs="Times New Roman"/>
                <w:color w:val="000000"/>
                <w:sz w:val="20"/>
                <w:szCs w:val="20"/>
              </w:rPr>
            </w:pPr>
          </w:p>
        </w:tc>
      </w:tr>
      <w:tr w:rsidR="00743DF7" w14:paraId="470D3C1F" w14:textId="77777777">
        <w:trPr>
          <w:trHeight w:val="293"/>
          <w:jc w:val="center"/>
        </w:trPr>
        <w:tc>
          <w:tcPr>
            <w:tcW w:w="9360" w:type="dxa"/>
            <w:gridSpan w:val="4"/>
            <w:shd w:val="clear" w:color="auto" w:fill="auto"/>
            <w:vAlign w:val="center"/>
          </w:tcPr>
          <w:p w14:paraId="00000083"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Omicron Wave</w:t>
            </w:r>
          </w:p>
        </w:tc>
      </w:tr>
      <w:tr w:rsidR="00743DF7" w14:paraId="61C846D4" w14:textId="77777777">
        <w:trPr>
          <w:trHeight w:val="293"/>
          <w:jc w:val="center"/>
        </w:trPr>
        <w:tc>
          <w:tcPr>
            <w:tcW w:w="9360" w:type="dxa"/>
            <w:gridSpan w:val="4"/>
            <w:shd w:val="clear" w:color="auto" w:fill="auto"/>
            <w:vAlign w:val="center"/>
          </w:tcPr>
          <w:p w14:paraId="00000087"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r>
      <w:tr w:rsidR="00743DF7" w14:paraId="5B521D7D" w14:textId="77777777">
        <w:trPr>
          <w:trHeight w:val="293"/>
          <w:jc w:val="center"/>
        </w:trPr>
        <w:tc>
          <w:tcPr>
            <w:tcW w:w="832" w:type="dxa"/>
            <w:shd w:val="clear" w:color="auto" w:fill="auto"/>
            <w:vAlign w:val="bottom"/>
          </w:tcPr>
          <w:p w14:paraId="0000008B"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5770" w:type="dxa"/>
            <w:shd w:val="clear" w:color="auto" w:fill="auto"/>
            <w:vAlign w:val="bottom"/>
          </w:tcPr>
          <w:p w14:paraId="0000008C"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p>
        </w:tc>
        <w:tc>
          <w:tcPr>
            <w:tcW w:w="1437" w:type="dxa"/>
            <w:shd w:val="clear" w:color="auto" w:fill="auto"/>
            <w:vAlign w:val="bottom"/>
          </w:tcPr>
          <w:p w14:paraId="0000008D"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-0.00249</w:t>
            </w:r>
          </w:p>
        </w:tc>
        <w:tc>
          <w:tcPr>
            <w:tcW w:w="1321" w:type="dxa"/>
            <w:shd w:val="clear" w:color="auto" w:fill="auto"/>
            <w:vAlign w:val="bottom"/>
          </w:tcPr>
          <w:p w14:paraId="0000008E"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78422284" w14:textId="77777777">
        <w:trPr>
          <w:trHeight w:val="293"/>
          <w:jc w:val="center"/>
        </w:trPr>
        <w:tc>
          <w:tcPr>
            <w:tcW w:w="832" w:type="dxa"/>
            <w:shd w:val="clear" w:color="auto" w:fill="auto"/>
            <w:vAlign w:val="bottom"/>
          </w:tcPr>
          <w:p w14:paraId="0000008F"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5770" w:type="dxa"/>
            <w:shd w:val="clear" w:color="auto" w:fill="auto"/>
            <w:vAlign w:val="bottom"/>
          </w:tcPr>
          <w:p w14:paraId="00000090"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ADI (More Disadvantaged)</w:t>
            </w:r>
          </w:p>
        </w:tc>
        <w:tc>
          <w:tcPr>
            <w:tcW w:w="1437" w:type="dxa"/>
            <w:shd w:val="clear" w:color="auto" w:fill="auto"/>
            <w:vAlign w:val="bottom"/>
          </w:tcPr>
          <w:p w14:paraId="00000091"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0.02097</w:t>
            </w:r>
          </w:p>
        </w:tc>
        <w:tc>
          <w:tcPr>
            <w:tcW w:w="1321" w:type="dxa"/>
            <w:shd w:val="clear" w:color="auto" w:fill="auto"/>
            <w:vAlign w:val="bottom"/>
          </w:tcPr>
          <w:p w14:paraId="00000092"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r>
      <w:tr w:rsidR="00743DF7" w14:paraId="1C33278E" w14:textId="77777777">
        <w:trPr>
          <w:trHeight w:val="293"/>
          <w:jc w:val="center"/>
        </w:trPr>
        <w:tc>
          <w:tcPr>
            <w:tcW w:w="832" w:type="dxa"/>
            <w:shd w:val="clear" w:color="auto" w:fill="auto"/>
            <w:vAlign w:val="center"/>
          </w:tcPr>
          <w:p w14:paraId="00000093"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5770" w:type="dxa"/>
            <w:shd w:val="clear" w:color="auto" w:fill="auto"/>
            <w:vAlign w:val="bottom"/>
          </w:tcPr>
          <w:p w14:paraId="00000094" w14:textId="7DD86036"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r w:rsidR="00175197">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ADI (More Disadvantaged)</w:t>
            </w:r>
          </w:p>
        </w:tc>
        <w:tc>
          <w:tcPr>
            <w:tcW w:w="1437" w:type="dxa"/>
            <w:shd w:val="clear" w:color="auto" w:fill="auto"/>
            <w:vAlign w:val="bottom"/>
          </w:tcPr>
          <w:p w14:paraId="00000095"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-0.00594</w:t>
            </w:r>
          </w:p>
        </w:tc>
        <w:tc>
          <w:tcPr>
            <w:tcW w:w="1321" w:type="dxa"/>
            <w:shd w:val="clear" w:color="auto" w:fill="auto"/>
            <w:vAlign w:val="bottom"/>
          </w:tcPr>
          <w:p w14:paraId="00000096"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r>
    </w:tbl>
    <w:sdt>
      <w:sdtPr>
        <w:tag w:val="goog_rdk_228"/>
        <w:id w:val="1898013887"/>
      </w:sdtPr>
      <w:sdtContent>
        <w:p w14:paraId="00000097" w14:textId="77777777" w:rsidR="00743DF7" w:rsidRDefault="00000000">
          <w:pPr>
            <w:spacing w:before="120" w:after="0" w:line="360" w:lineRule="auto"/>
            <w:jc w:val="both"/>
            <w:rPr>
              <w:ins w:id="676" w:author="Sina Ansari" w:date="2024-08-16T17:24:00Z"/>
              <w:rFonts w:ascii="Times New Roman" w:eastAsia="Times New Roman" w:hAnsi="Times New Roman" w:cs="Times New Roman"/>
              <w:b/>
              <w:color w:val="000000"/>
              <w:sz w:val="20"/>
              <w:szCs w:val="20"/>
            </w:rPr>
          </w:pPr>
          <w:sdt>
            <w:sdtPr>
              <w:tag w:val="goog_rdk_227"/>
              <w:id w:val="-486472779"/>
            </w:sdtPr>
            <w:sdtContent>
              <w:ins w:id="677" w:author="Sina Ansari" w:date="2024-08-16T17:24:00Z">
                <w:r>
                  <w:rPr>
                    <w:rFonts w:ascii="Times New Roman" w:eastAsia="Times New Roman" w:hAnsi="Times New Roman" w:cs="Times New Roman"/>
                    <w:b/>
                    <w:noProof/>
                    <w:color w:val="000000"/>
                    <w:sz w:val="20"/>
                    <w:szCs w:val="20"/>
                  </w:rPr>
                  <w:drawing>
                    <wp:inline distT="114300" distB="114300" distL="114300" distR="114300" wp14:anchorId="4F486435" wp14:editId="27391594">
                      <wp:extent cx="5943600" cy="3771900"/>
                      <wp:effectExtent l="0" t="0" r="0" b="0"/>
                      <wp:docPr id="15184285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771900"/>
                              </a:xfrm>
                              <a:prstGeom prst="rect">
                                <a:avLst/>
                              </a:prstGeom>
                              <a:ln/>
                            </pic:spPr>
                          </pic:pic>
                        </a:graphicData>
                      </a:graphic>
                    </wp:inline>
                  </w:drawing>
                </w:r>
              </w:ins>
            </w:sdtContent>
          </w:sdt>
        </w:p>
      </w:sdtContent>
    </w:sdt>
    <w:sdt>
      <w:sdtPr>
        <w:tag w:val="goog_rdk_230"/>
        <w:id w:val="-1581751589"/>
      </w:sdtPr>
      <w:sdtContent>
        <w:p w14:paraId="00000098" w14:textId="77777777" w:rsidR="00743DF7" w:rsidRDefault="00000000">
          <w:pPr>
            <w:spacing w:before="120" w:after="0" w:line="360" w:lineRule="auto"/>
            <w:jc w:val="both"/>
            <w:rPr>
              <w:ins w:id="678" w:author="Sina Ansari" w:date="2024-08-16T17:24:00Z"/>
              <w:rFonts w:ascii="Times New Roman" w:eastAsia="Times New Roman" w:hAnsi="Times New Roman" w:cs="Times New Roman"/>
              <w:b/>
              <w:color w:val="000000"/>
              <w:sz w:val="20"/>
              <w:szCs w:val="20"/>
            </w:rPr>
          </w:pPr>
          <w:sdt>
            <w:sdtPr>
              <w:tag w:val="goog_rdk_229"/>
              <w:id w:val="1238372162"/>
            </w:sdtPr>
            <w:sdtContent/>
          </w:sdt>
        </w:p>
      </w:sdtContent>
    </w:sdt>
    <w:p w14:paraId="00000099" w14:textId="77777777" w:rsidR="00743DF7" w:rsidRDefault="00000000">
      <w:pPr>
        <w:spacing w:before="120"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Table 3 presents </w:t>
      </w:r>
      <w:sdt>
        <w:sdtPr>
          <w:tag w:val="goog_rdk_231"/>
          <w:id w:val="-929049684"/>
        </w:sdtPr>
        <w:sdtContent>
          <w:ins w:id="679" w:author="Sina Ansari" w:date="2024-08-16T16:54:00Z">
            <w:r>
              <w:rPr>
                <w:rFonts w:ascii="Times New Roman" w:eastAsia="Times New Roman" w:hAnsi="Times New Roman" w:cs="Times New Roman"/>
                <w:sz w:val="20"/>
                <w:szCs w:val="20"/>
              </w:rPr>
              <w:t>the</w:t>
            </w:r>
          </w:ins>
        </w:sdtContent>
      </w:sdt>
      <w:sdt>
        <w:sdtPr>
          <w:tag w:val="goog_rdk_232"/>
          <w:id w:val="-664091455"/>
        </w:sdtPr>
        <w:sdtContent>
          <w:del w:id="680" w:author="Sina Ansari" w:date="2024-08-16T16:54:00Z">
            <w:r>
              <w:rPr>
                <w:rFonts w:ascii="Times New Roman" w:eastAsia="Times New Roman" w:hAnsi="Times New Roman" w:cs="Times New Roman"/>
                <w:sz w:val="20"/>
                <w:szCs w:val="20"/>
              </w:rPr>
              <w:delText>the results of a</w:delText>
            </w:r>
          </w:del>
        </w:sdtContent>
      </w:sdt>
      <w:r>
        <w:rPr>
          <w:rFonts w:ascii="Times New Roman" w:eastAsia="Times New Roman" w:hAnsi="Times New Roman" w:cs="Times New Roman"/>
          <w:sz w:val="20"/>
          <w:szCs w:val="20"/>
        </w:rPr>
        <w:t xml:space="preserve"> regression analysis examining the impact of SHIELD test centers and ADI on </w:t>
      </w:r>
      <w:sdt>
        <w:sdtPr>
          <w:tag w:val="goog_rdk_233"/>
          <w:id w:val="1941335281"/>
        </w:sdtPr>
        <w:sdtContent>
          <w:ins w:id="681" w:author="Sina Ansari" w:date="2024-08-16T16:53:00Z">
            <w:r>
              <w:rPr>
                <w:rFonts w:ascii="Times New Roman" w:eastAsia="Times New Roman" w:hAnsi="Times New Roman" w:cs="Times New Roman"/>
                <w:sz w:val="20"/>
                <w:szCs w:val="20"/>
              </w:rPr>
              <w:t>COVID-19</w:t>
            </w:r>
          </w:ins>
        </w:sdtContent>
      </w:sdt>
      <w:sdt>
        <w:sdtPr>
          <w:tag w:val="goog_rdk_234"/>
          <w:id w:val="-1332756545"/>
        </w:sdtPr>
        <w:sdtContent>
          <w:del w:id="682" w:author="Sina Ansari" w:date="2024-08-16T16: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with a one-month lag. This lag analysis aims to determine how COVID-19 testing influences </w:t>
      </w:r>
      <w:sdt>
        <w:sdtPr>
          <w:tag w:val="goog_rdk_235"/>
          <w:id w:val="1897087053"/>
        </w:sdtPr>
        <w:sdtContent>
          <w:ins w:id="683" w:author="Sina Ansari" w:date="2024-08-16T16:53:00Z">
            <w:r>
              <w:rPr>
                <w:rFonts w:ascii="Times New Roman" w:eastAsia="Times New Roman" w:hAnsi="Times New Roman" w:cs="Times New Roman"/>
                <w:sz w:val="20"/>
                <w:szCs w:val="20"/>
              </w:rPr>
              <w:t>COVID-19</w:t>
            </w:r>
          </w:ins>
        </w:sdtContent>
      </w:sdt>
      <w:sdt>
        <w:sdtPr>
          <w:tag w:val="goog_rdk_236"/>
          <w:id w:val="210155698"/>
        </w:sdtPr>
        <w:sdtContent>
          <w:del w:id="684" w:author="Sina Ansari" w:date="2024-08-16T16: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one month later, considering different COVID-19 waves. During the Delta wave, model 2 presents a positive and statistically significant estimate (1.622%, </w:t>
      </w:r>
      <w:r>
        <w:rPr>
          <w:rFonts w:ascii="Times New Roman" w:eastAsia="Times New Roman" w:hAnsi="Times New Roman" w:cs="Times New Roman"/>
          <w:i/>
          <w:sz w:val="20"/>
          <w:szCs w:val="20"/>
        </w:rPr>
        <w:t>p</w:t>
      </w:r>
      <w:r>
        <w:rPr>
          <w:rFonts w:ascii="Times New Roman" w:eastAsia="Times New Roman" w:hAnsi="Times New Roman" w:cs="Times New Roman"/>
          <w:sz w:val="20"/>
          <w:szCs w:val="20"/>
        </w:rPr>
        <w:t xml:space="preserve"> &lt; 0.1) for the more disadvantaged zip codes, indicating that these areas experienced significantly higher </w:t>
      </w:r>
      <w:sdt>
        <w:sdtPr>
          <w:tag w:val="goog_rdk_237"/>
          <w:id w:val="-85159195"/>
        </w:sdtPr>
        <w:sdtContent>
          <w:ins w:id="685" w:author="Sina Ansari" w:date="2024-08-16T16:53:00Z">
            <w:r>
              <w:rPr>
                <w:rFonts w:ascii="Times New Roman" w:eastAsia="Times New Roman" w:hAnsi="Times New Roman" w:cs="Times New Roman"/>
                <w:sz w:val="20"/>
                <w:szCs w:val="20"/>
              </w:rPr>
              <w:t>COVID-19</w:t>
            </w:r>
          </w:ins>
        </w:sdtContent>
      </w:sdt>
      <w:sdt>
        <w:sdtPr>
          <w:tag w:val="goog_rdk_238"/>
          <w:id w:val="-1245103198"/>
        </w:sdtPr>
        <w:sdtContent>
          <w:del w:id="686" w:author="Sina Ansari" w:date="2024-08-16T16: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one month after testing. </w:t>
      </w:r>
    </w:p>
    <w:p w14:paraId="0000009A" w14:textId="77777777" w:rsidR="00743DF7" w:rsidRDefault="00000000">
      <w:pPr>
        <w:spacing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Omicron wave, model 1 indicates a negative and statistically significant estimate (-0.287%, </w:t>
      </w:r>
      <w:r>
        <w:rPr>
          <w:rFonts w:ascii="Times New Roman" w:eastAsia="Times New Roman" w:hAnsi="Times New Roman" w:cs="Times New Roman"/>
          <w:i/>
          <w:sz w:val="20"/>
          <w:szCs w:val="20"/>
        </w:rPr>
        <w:t>p</w:t>
      </w:r>
      <w:r>
        <w:rPr>
          <w:rFonts w:ascii="Times New Roman" w:eastAsia="Times New Roman" w:hAnsi="Times New Roman" w:cs="Times New Roman"/>
          <w:sz w:val="20"/>
          <w:szCs w:val="20"/>
        </w:rPr>
        <w:t xml:space="preserve"> &lt; 0.1)</w:t>
      </w:r>
      <w:sdt>
        <w:sdtPr>
          <w:tag w:val="goog_rdk_239"/>
          <w:id w:val="-149836559"/>
        </w:sdtPr>
        <w:sdtContent>
          <w:ins w:id="687" w:author="Sina Ansari" w:date="2024-08-16T16:53:00Z">
            <w:r>
              <w:rPr>
                <w:rFonts w:ascii="Times New Roman" w:eastAsia="Times New Roman" w:hAnsi="Times New Roman" w:cs="Times New Roman"/>
                <w:sz w:val="20"/>
                <w:szCs w:val="20"/>
              </w:rPr>
              <w:t>,</w:t>
            </w:r>
          </w:ins>
        </w:sdtContent>
      </w:sdt>
      <w:r>
        <w:rPr>
          <w:rFonts w:ascii="Times New Roman" w:eastAsia="Times New Roman" w:hAnsi="Times New Roman" w:cs="Times New Roman"/>
          <w:sz w:val="20"/>
          <w:szCs w:val="20"/>
        </w:rPr>
        <w:t xml:space="preserve"> suggesting a significant reduction in </w:t>
      </w:r>
      <w:sdt>
        <w:sdtPr>
          <w:tag w:val="goog_rdk_240"/>
          <w:id w:val="-87466403"/>
        </w:sdtPr>
        <w:sdtContent>
          <w:ins w:id="688" w:author="Sina Ansari" w:date="2024-08-16T16:53:00Z">
            <w:r>
              <w:rPr>
                <w:rFonts w:ascii="Times New Roman" w:eastAsia="Times New Roman" w:hAnsi="Times New Roman" w:cs="Times New Roman"/>
                <w:sz w:val="20"/>
                <w:szCs w:val="20"/>
              </w:rPr>
              <w:t>COVID-19</w:t>
            </w:r>
          </w:ins>
        </w:sdtContent>
      </w:sdt>
      <w:sdt>
        <w:sdtPr>
          <w:tag w:val="goog_rdk_241"/>
          <w:id w:val="2109772589"/>
        </w:sdtPr>
        <w:sdtContent>
          <w:del w:id="689" w:author="Sina Ansari" w:date="2024-08-16T16: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admissions one month after an increase in the effective number of SHIELD test centers. With the current average COVID-19 ICU admission rate at 4.77%, this decrease would lower the rate to 4.49% one-month post-testing. Additionally, Model 2 presents a positive and statistically significant estimate (2.097%, </w:t>
      </w:r>
      <w:r>
        <w:rPr>
          <w:rFonts w:ascii="Times New Roman" w:eastAsia="Times New Roman" w:hAnsi="Times New Roman" w:cs="Times New Roman"/>
          <w:i/>
          <w:sz w:val="20"/>
          <w:szCs w:val="20"/>
        </w:rPr>
        <w:t>p</w:t>
      </w:r>
      <w:r>
        <w:rPr>
          <w:rFonts w:ascii="Times New Roman" w:eastAsia="Times New Roman" w:hAnsi="Times New Roman" w:cs="Times New Roman"/>
          <w:sz w:val="20"/>
          <w:szCs w:val="20"/>
        </w:rPr>
        <w:t xml:space="preserve"> &lt; 0.1) for the more disadvantaged zip codes, indicating that these areas experienced significantly higher </w:t>
      </w:r>
      <w:sdt>
        <w:sdtPr>
          <w:tag w:val="goog_rdk_242"/>
          <w:id w:val="2056420405"/>
        </w:sdtPr>
        <w:sdtContent>
          <w:ins w:id="690" w:author="Sina Ansari" w:date="2024-08-16T16:53:00Z">
            <w:r>
              <w:rPr>
                <w:rFonts w:ascii="Times New Roman" w:eastAsia="Times New Roman" w:hAnsi="Times New Roman" w:cs="Times New Roman"/>
                <w:sz w:val="20"/>
                <w:szCs w:val="20"/>
              </w:rPr>
              <w:t>COVID-19</w:t>
            </w:r>
          </w:ins>
        </w:sdtContent>
      </w:sdt>
      <w:sdt>
        <w:sdtPr>
          <w:tag w:val="goog_rdk_243"/>
          <w:id w:val="1417130487"/>
        </w:sdtPr>
        <w:sdtContent>
          <w:del w:id="691" w:author="Sina Ansari" w:date="2024-08-16T16: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one month after testing. </w:t>
      </w:r>
    </w:p>
    <w:p w14:paraId="0000009B" w14:textId="77777777" w:rsidR="00743DF7" w:rsidRDefault="00000000">
      <w:pPr>
        <w:spacing w:before="120"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t>T</w:t>
      </w:r>
      <w:sdt>
        <w:sdtPr>
          <w:tag w:val="goog_rdk_244"/>
          <w:id w:val="-1304851616"/>
        </w:sdtPr>
        <w:sdtContent>
          <w:commentRangeStart w:id="692"/>
        </w:sdtContent>
      </w:sdt>
      <w:r>
        <w:rPr>
          <w:rFonts w:ascii="Times New Roman" w:eastAsia="Times New Roman" w:hAnsi="Times New Roman" w:cs="Times New Roman"/>
          <w:b/>
          <w:sz w:val="18"/>
          <w:szCs w:val="18"/>
        </w:rPr>
        <w:t>able 3</w:t>
      </w:r>
      <w:r>
        <w:rPr>
          <w:rFonts w:ascii="Times New Roman" w:eastAsia="Times New Roman" w:hAnsi="Times New Roman" w:cs="Times New Roman"/>
          <w:sz w:val="18"/>
          <w:szCs w:val="18"/>
        </w:rPr>
        <w:t>: Impact of SHIELD test centers and ADI on COVID-19 ICU admission rates (one-month lag)</w:t>
      </w:r>
      <w:commentRangeEnd w:id="692"/>
      <w:r>
        <w:commentReference w:id="692"/>
      </w:r>
    </w:p>
    <w:tbl>
      <w:tblPr>
        <w:tblStyle w:val="a1"/>
        <w:tblW w:w="9332" w:type="dxa"/>
        <w:jc w:val="center"/>
        <w:tblBorders>
          <w:top w:val="single" w:sz="4" w:space="0" w:color="000000"/>
          <w:bottom w:val="single" w:sz="4" w:space="0" w:color="000000"/>
        </w:tblBorders>
        <w:tblLayout w:type="fixed"/>
        <w:tblLook w:val="0600" w:firstRow="0" w:lastRow="0" w:firstColumn="0" w:lastColumn="0" w:noHBand="1" w:noVBand="1"/>
      </w:tblPr>
      <w:tblGrid>
        <w:gridCol w:w="793"/>
        <w:gridCol w:w="5505"/>
        <w:gridCol w:w="1370"/>
        <w:gridCol w:w="1664"/>
      </w:tblGrid>
      <w:tr w:rsidR="00743DF7" w14:paraId="167AC8D2" w14:textId="77777777">
        <w:trPr>
          <w:trHeight w:val="297"/>
          <w:jc w:val="center"/>
        </w:trPr>
        <w:tc>
          <w:tcPr>
            <w:tcW w:w="793" w:type="dxa"/>
            <w:tcBorders>
              <w:bottom w:val="single" w:sz="4" w:space="0" w:color="000000"/>
            </w:tcBorders>
            <w:shd w:val="clear" w:color="auto" w:fill="auto"/>
            <w:vAlign w:val="center"/>
          </w:tcPr>
          <w:p w14:paraId="0000009C"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Model</w:t>
            </w:r>
          </w:p>
        </w:tc>
        <w:tc>
          <w:tcPr>
            <w:tcW w:w="5505" w:type="dxa"/>
            <w:tcBorders>
              <w:bottom w:val="single" w:sz="4" w:space="0" w:color="000000"/>
            </w:tcBorders>
            <w:shd w:val="clear" w:color="auto" w:fill="auto"/>
            <w:vAlign w:val="center"/>
          </w:tcPr>
          <w:p w14:paraId="0000009D" w14:textId="77777777" w:rsidR="00743DF7" w:rsidRDefault="00000000">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Predictors</w:t>
            </w:r>
          </w:p>
        </w:tc>
        <w:tc>
          <w:tcPr>
            <w:tcW w:w="1370" w:type="dxa"/>
            <w:tcBorders>
              <w:bottom w:val="single" w:sz="4" w:space="0" w:color="000000"/>
            </w:tcBorders>
            <w:shd w:val="clear" w:color="auto" w:fill="auto"/>
            <w:vAlign w:val="center"/>
          </w:tcPr>
          <w:p w14:paraId="0000009E"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Estimates</w:t>
            </w:r>
          </w:p>
        </w:tc>
        <w:tc>
          <w:tcPr>
            <w:tcW w:w="1664" w:type="dxa"/>
            <w:shd w:val="clear" w:color="auto" w:fill="auto"/>
            <w:vAlign w:val="center"/>
          </w:tcPr>
          <w:p w14:paraId="0000009F"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Significance Level</w:t>
            </w:r>
          </w:p>
        </w:tc>
      </w:tr>
      <w:tr w:rsidR="00743DF7" w14:paraId="7F76F0AF" w14:textId="77777777">
        <w:trPr>
          <w:trHeight w:val="297"/>
          <w:jc w:val="center"/>
        </w:trPr>
        <w:tc>
          <w:tcPr>
            <w:tcW w:w="9332" w:type="dxa"/>
            <w:gridSpan w:val="4"/>
            <w:tcBorders>
              <w:top w:val="single" w:sz="4" w:space="0" w:color="000000"/>
            </w:tcBorders>
            <w:shd w:val="clear" w:color="auto" w:fill="auto"/>
            <w:vAlign w:val="center"/>
          </w:tcPr>
          <w:p w14:paraId="000000A0"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Alpha Wave</w:t>
            </w:r>
          </w:p>
        </w:tc>
      </w:tr>
      <w:tr w:rsidR="00743DF7" w14:paraId="10FC65F5" w14:textId="77777777">
        <w:trPr>
          <w:trHeight w:val="297"/>
          <w:jc w:val="center"/>
        </w:trPr>
        <w:tc>
          <w:tcPr>
            <w:tcW w:w="793" w:type="dxa"/>
            <w:shd w:val="clear" w:color="auto" w:fill="auto"/>
            <w:vAlign w:val="bottom"/>
          </w:tcPr>
          <w:p w14:paraId="000000A4"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5505" w:type="dxa"/>
            <w:shd w:val="clear" w:color="auto" w:fill="auto"/>
            <w:vAlign w:val="bottom"/>
          </w:tcPr>
          <w:p w14:paraId="000000A5"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p>
        </w:tc>
        <w:tc>
          <w:tcPr>
            <w:tcW w:w="1370" w:type="dxa"/>
            <w:shd w:val="clear" w:color="auto" w:fill="auto"/>
            <w:vAlign w:val="bottom"/>
          </w:tcPr>
          <w:p w14:paraId="000000A6"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0.00251</w:t>
            </w:r>
          </w:p>
        </w:tc>
        <w:tc>
          <w:tcPr>
            <w:tcW w:w="1664" w:type="dxa"/>
            <w:shd w:val="clear" w:color="auto" w:fill="auto"/>
            <w:vAlign w:val="bottom"/>
          </w:tcPr>
          <w:p w14:paraId="000000A7"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3DE02F90" w14:textId="77777777">
        <w:trPr>
          <w:trHeight w:val="297"/>
          <w:jc w:val="center"/>
        </w:trPr>
        <w:tc>
          <w:tcPr>
            <w:tcW w:w="793" w:type="dxa"/>
            <w:shd w:val="clear" w:color="auto" w:fill="auto"/>
            <w:vAlign w:val="bottom"/>
          </w:tcPr>
          <w:p w14:paraId="000000A8"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5505" w:type="dxa"/>
            <w:shd w:val="clear" w:color="auto" w:fill="auto"/>
            <w:vAlign w:val="bottom"/>
          </w:tcPr>
          <w:p w14:paraId="000000A9"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ADI (More Disadvantaged)</w:t>
            </w:r>
          </w:p>
        </w:tc>
        <w:tc>
          <w:tcPr>
            <w:tcW w:w="1370" w:type="dxa"/>
            <w:shd w:val="clear" w:color="auto" w:fill="auto"/>
            <w:vAlign w:val="bottom"/>
          </w:tcPr>
          <w:p w14:paraId="000000AA"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0.00885</w:t>
            </w:r>
          </w:p>
        </w:tc>
        <w:tc>
          <w:tcPr>
            <w:tcW w:w="1664" w:type="dxa"/>
            <w:shd w:val="clear" w:color="auto" w:fill="auto"/>
            <w:vAlign w:val="bottom"/>
          </w:tcPr>
          <w:p w14:paraId="000000AB"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5C8D6CB2" w14:textId="77777777">
        <w:trPr>
          <w:trHeight w:val="297"/>
          <w:jc w:val="center"/>
        </w:trPr>
        <w:tc>
          <w:tcPr>
            <w:tcW w:w="793" w:type="dxa"/>
            <w:shd w:val="clear" w:color="auto" w:fill="auto"/>
            <w:vAlign w:val="center"/>
          </w:tcPr>
          <w:p w14:paraId="000000AC"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5505" w:type="dxa"/>
            <w:shd w:val="clear" w:color="auto" w:fill="auto"/>
            <w:vAlign w:val="bottom"/>
          </w:tcPr>
          <w:p w14:paraId="000000AD"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Effective Number of Test </w:t>
            </w:r>
            <w:proofErr w:type="spellStart"/>
            <w:proofErr w:type="gramStart"/>
            <w:r>
              <w:rPr>
                <w:rFonts w:ascii="Times New Roman" w:eastAsia="Times New Roman" w:hAnsi="Times New Roman" w:cs="Times New Roman"/>
                <w:color w:val="000000"/>
                <w:sz w:val="20"/>
                <w:szCs w:val="20"/>
              </w:rPr>
              <w:t>Centers:ADI</w:t>
            </w:r>
            <w:proofErr w:type="spellEnd"/>
            <w:proofErr w:type="gramEnd"/>
            <w:r>
              <w:rPr>
                <w:rFonts w:ascii="Times New Roman" w:eastAsia="Times New Roman" w:hAnsi="Times New Roman" w:cs="Times New Roman"/>
                <w:color w:val="000000"/>
                <w:sz w:val="20"/>
                <w:szCs w:val="20"/>
              </w:rPr>
              <w:t xml:space="preserve"> (More Disadvantaged)</w:t>
            </w:r>
          </w:p>
        </w:tc>
        <w:tc>
          <w:tcPr>
            <w:tcW w:w="1370" w:type="dxa"/>
            <w:shd w:val="clear" w:color="auto" w:fill="auto"/>
            <w:vAlign w:val="bottom"/>
          </w:tcPr>
          <w:p w14:paraId="000000AE"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-0.00083</w:t>
            </w:r>
          </w:p>
        </w:tc>
        <w:tc>
          <w:tcPr>
            <w:tcW w:w="1664" w:type="dxa"/>
            <w:shd w:val="clear" w:color="auto" w:fill="auto"/>
            <w:vAlign w:val="bottom"/>
          </w:tcPr>
          <w:p w14:paraId="000000AF"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388FCA26" w14:textId="77777777">
        <w:trPr>
          <w:trHeight w:val="297"/>
          <w:jc w:val="center"/>
        </w:trPr>
        <w:tc>
          <w:tcPr>
            <w:tcW w:w="793" w:type="dxa"/>
            <w:shd w:val="clear" w:color="auto" w:fill="auto"/>
            <w:vAlign w:val="center"/>
          </w:tcPr>
          <w:p w14:paraId="000000B0"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c>
          <w:tcPr>
            <w:tcW w:w="5505" w:type="dxa"/>
            <w:shd w:val="clear" w:color="auto" w:fill="auto"/>
            <w:vAlign w:val="bottom"/>
          </w:tcPr>
          <w:p w14:paraId="000000B1" w14:textId="77777777" w:rsidR="00743DF7" w:rsidRDefault="00743DF7">
            <w:pPr>
              <w:spacing w:after="0" w:line="240" w:lineRule="auto"/>
              <w:rPr>
                <w:rFonts w:ascii="Times New Roman" w:eastAsia="Times New Roman" w:hAnsi="Times New Roman" w:cs="Times New Roman"/>
                <w:color w:val="000000"/>
                <w:sz w:val="20"/>
                <w:szCs w:val="20"/>
              </w:rPr>
            </w:pPr>
          </w:p>
        </w:tc>
        <w:tc>
          <w:tcPr>
            <w:tcW w:w="1370" w:type="dxa"/>
            <w:shd w:val="clear" w:color="auto" w:fill="auto"/>
            <w:vAlign w:val="bottom"/>
          </w:tcPr>
          <w:p w14:paraId="000000B2" w14:textId="77777777" w:rsidR="00743DF7" w:rsidRDefault="00743DF7">
            <w:pPr>
              <w:spacing w:after="0" w:line="240" w:lineRule="auto"/>
              <w:jc w:val="center"/>
              <w:rPr>
                <w:rFonts w:ascii="Times New Roman" w:eastAsia="Times New Roman" w:hAnsi="Times New Roman" w:cs="Times New Roman"/>
                <w:color w:val="000000"/>
                <w:sz w:val="20"/>
                <w:szCs w:val="20"/>
              </w:rPr>
            </w:pPr>
          </w:p>
        </w:tc>
        <w:tc>
          <w:tcPr>
            <w:tcW w:w="1664" w:type="dxa"/>
            <w:shd w:val="clear" w:color="auto" w:fill="auto"/>
            <w:vAlign w:val="bottom"/>
          </w:tcPr>
          <w:p w14:paraId="000000B3" w14:textId="77777777" w:rsidR="00743DF7" w:rsidRDefault="00743DF7">
            <w:pPr>
              <w:spacing w:after="0" w:line="240" w:lineRule="auto"/>
              <w:rPr>
                <w:rFonts w:ascii="Times New Roman" w:eastAsia="Times New Roman" w:hAnsi="Times New Roman" w:cs="Times New Roman"/>
                <w:color w:val="000000"/>
                <w:sz w:val="20"/>
                <w:szCs w:val="20"/>
              </w:rPr>
            </w:pPr>
          </w:p>
        </w:tc>
      </w:tr>
      <w:tr w:rsidR="00743DF7" w14:paraId="7F4AD357" w14:textId="77777777">
        <w:trPr>
          <w:trHeight w:val="297"/>
          <w:jc w:val="center"/>
        </w:trPr>
        <w:tc>
          <w:tcPr>
            <w:tcW w:w="9332" w:type="dxa"/>
            <w:gridSpan w:val="4"/>
            <w:shd w:val="clear" w:color="auto" w:fill="auto"/>
            <w:vAlign w:val="center"/>
          </w:tcPr>
          <w:p w14:paraId="000000B4"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lastRenderedPageBreak/>
              <w:t>Delta Wave</w:t>
            </w:r>
          </w:p>
        </w:tc>
      </w:tr>
      <w:tr w:rsidR="00743DF7" w14:paraId="749AB201" w14:textId="77777777">
        <w:trPr>
          <w:trHeight w:val="297"/>
          <w:jc w:val="center"/>
        </w:trPr>
        <w:tc>
          <w:tcPr>
            <w:tcW w:w="9332" w:type="dxa"/>
            <w:gridSpan w:val="4"/>
            <w:shd w:val="clear" w:color="auto" w:fill="auto"/>
            <w:vAlign w:val="center"/>
          </w:tcPr>
          <w:p w14:paraId="000000B8"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r>
      <w:tr w:rsidR="00743DF7" w14:paraId="6DABC4E0" w14:textId="77777777">
        <w:trPr>
          <w:trHeight w:val="297"/>
          <w:jc w:val="center"/>
        </w:trPr>
        <w:tc>
          <w:tcPr>
            <w:tcW w:w="793" w:type="dxa"/>
            <w:shd w:val="clear" w:color="auto" w:fill="auto"/>
            <w:vAlign w:val="bottom"/>
          </w:tcPr>
          <w:p w14:paraId="000000BC"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5505" w:type="dxa"/>
            <w:shd w:val="clear" w:color="auto" w:fill="auto"/>
            <w:vAlign w:val="bottom"/>
          </w:tcPr>
          <w:p w14:paraId="000000BD"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p>
        </w:tc>
        <w:tc>
          <w:tcPr>
            <w:tcW w:w="1370" w:type="dxa"/>
            <w:shd w:val="clear" w:color="auto" w:fill="auto"/>
            <w:vAlign w:val="bottom"/>
          </w:tcPr>
          <w:p w14:paraId="000000BE"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-0.00149</w:t>
            </w:r>
          </w:p>
        </w:tc>
        <w:tc>
          <w:tcPr>
            <w:tcW w:w="1664" w:type="dxa"/>
            <w:shd w:val="clear" w:color="auto" w:fill="auto"/>
            <w:vAlign w:val="bottom"/>
          </w:tcPr>
          <w:p w14:paraId="000000BF"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71ACB098" w14:textId="77777777">
        <w:trPr>
          <w:trHeight w:val="297"/>
          <w:jc w:val="center"/>
        </w:trPr>
        <w:tc>
          <w:tcPr>
            <w:tcW w:w="793" w:type="dxa"/>
            <w:shd w:val="clear" w:color="auto" w:fill="auto"/>
            <w:vAlign w:val="bottom"/>
          </w:tcPr>
          <w:p w14:paraId="000000C0"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5505" w:type="dxa"/>
            <w:shd w:val="clear" w:color="auto" w:fill="auto"/>
            <w:vAlign w:val="bottom"/>
          </w:tcPr>
          <w:p w14:paraId="000000C1"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ADI (More Disadvantaged)</w:t>
            </w:r>
          </w:p>
        </w:tc>
        <w:tc>
          <w:tcPr>
            <w:tcW w:w="1370" w:type="dxa"/>
            <w:shd w:val="clear" w:color="auto" w:fill="auto"/>
            <w:vAlign w:val="bottom"/>
          </w:tcPr>
          <w:p w14:paraId="000000C2"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0.01622</w:t>
            </w:r>
          </w:p>
        </w:tc>
        <w:tc>
          <w:tcPr>
            <w:tcW w:w="1664" w:type="dxa"/>
            <w:shd w:val="clear" w:color="auto" w:fill="auto"/>
            <w:vAlign w:val="bottom"/>
          </w:tcPr>
          <w:p w14:paraId="000000C3"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r>
      <w:tr w:rsidR="00743DF7" w14:paraId="08FFB4BA" w14:textId="77777777">
        <w:trPr>
          <w:trHeight w:val="297"/>
          <w:jc w:val="center"/>
        </w:trPr>
        <w:tc>
          <w:tcPr>
            <w:tcW w:w="793" w:type="dxa"/>
            <w:shd w:val="clear" w:color="auto" w:fill="auto"/>
            <w:vAlign w:val="center"/>
          </w:tcPr>
          <w:p w14:paraId="000000C4"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5505" w:type="dxa"/>
            <w:shd w:val="clear" w:color="auto" w:fill="auto"/>
            <w:vAlign w:val="bottom"/>
          </w:tcPr>
          <w:p w14:paraId="000000C5"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Effective Number of Test </w:t>
            </w:r>
            <w:proofErr w:type="spellStart"/>
            <w:proofErr w:type="gramStart"/>
            <w:r>
              <w:rPr>
                <w:rFonts w:ascii="Times New Roman" w:eastAsia="Times New Roman" w:hAnsi="Times New Roman" w:cs="Times New Roman"/>
                <w:color w:val="000000"/>
                <w:sz w:val="20"/>
                <w:szCs w:val="20"/>
              </w:rPr>
              <w:t>Centers:ADI</w:t>
            </w:r>
            <w:proofErr w:type="spellEnd"/>
            <w:proofErr w:type="gramEnd"/>
            <w:r>
              <w:rPr>
                <w:rFonts w:ascii="Times New Roman" w:eastAsia="Times New Roman" w:hAnsi="Times New Roman" w:cs="Times New Roman"/>
                <w:color w:val="000000"/>
                <w:sz w:val="20"/>
                <w:szCs w:val="20"/>
              </w:rPr>
              <w:t xml:space="preserve"> (More Disadvantaged)</w:t>
            </w:r>
          </w:p>
        </w:tc>
        <w:tc>
          <w:tcPr>
            <w:tcW w:w="1370" w:type="dxa"/>
            <w:shd w:val="clear" w:color="auto" w:fill="auto"/>
            <w:vAlign w:val="bottom"/>
          </w:tcPr>
          <w:p w14:paraId="000000C6"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-0.00259</w:t>
            </w:r>
          </w:p>
        </w:tc>
        <w:tc>
          <w:tcPr>
            <w:tcW w:w="1664" w:type="dxa"/>
            <w:shd w:val="clear" w:color="auto" w:fill="auto"/>
            <w:vAlign w:val="bottom"/>
          </w:tcPr>
          <w:p w14:paraId="000000C7"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54C500A3" w14:textId="77777777">
        <w:trPr>
          <w:trHeight w:val="297"/>
          <w:jc w:val="center"/>
        </w:trPr>
        <w:tc>
          <w:tcPr>
            <w:tcW w:w="793" w:type="dxa"/>
            <w:shd w:val="clear" w:color="auto" w:fill="auto"/>
            <w:vAlign w:val="center"/>
          </w:tcPr>
          <w:p w14:paraId="000000C8"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c>
          <w:tcPr>
            <w:tcW w:w="5505" w:type="dxa"/>
            <w:shd w:val="clear" w:color="auto" w:fill="auto"/>
            <w:vAlign w:val="bottom"/>
          </w:tcPr>
          <w:p w14:paraId="000000C9" w14:textId="77777777" w:rsidR="00743DF7" w:rsidRDefault="00743DF7">
            <w:pPr>
              <w:spacing w:after="0" w:line="240" w:lineRule="auto"/>
              <w:rPr>
                <w:rFonts w:ascii="Times New Roman" w:eastAsia="Times New Roman" w:hAnsi="Times New Roman" w:cs="Times New Roman"/>
                <w:color w:val="000000"/>
                <w:sz w:val="20"/>
                <w:szCs w:val="20"/>
              </w:rPr>
            </w:pPr>
          </w:p>
        </w:tc>
        <w:tc>
          <w:tcPr>
            <w:tcW w:w="1370" w:type="dxa"/>
            <w:shd w:val="clear" w:color="auto" w:fill="auto"/>
            <w:vAlign w:val="bottom"/>
          </w:tcPr>
          <w:p w14:paraId="000000CA" w14:textId="77777777" w:rsidR="00743DF7" w:rsidRDefault="00743DF7">
            <w:pPr>
              <w:spacing w:after="0" w:line="240" w:lineRule="auto"/>
              <w:jc w:val="center"/>
              <w:rPr>
                <w:rFonts w:ascii="Times New Roman" w:eastAsia="Times New Roman" w:hAnsi="Times New Roman" w:cs="Times New Roman"/>
                <w:color w:val="000000"/>
                <w:sz w:val="20"/>
                <w:szCs w:val="20"/>
              </w:rPr>
            </w:pPr>
          </w:p>
        </w:tc>
        <w:tc>
          <w:tcPr>
            <w:tcW w:w="1664" w:type="dxa"/>
            <w:shd w:val="clear" w:color="auto" w:fill="auto"/>
            <w:vAlign w:val="bottom"/>
          </w:tcPr>
          <w:p w14:paraId="000000CB" w14:textId="77777777" w:rsidR="00743DF7" w:rsidRDefault="00743DF7">
            <w:pPr>
              <w:spacing w:after="0" w:line="240" w:lineRule="auto"/>
              <w:rPr>
                <w:rFonts w:ascii="Times New Roman" w:eastAsia="Times New Roman" w:hAnsi="Times New Roman" w:cs="Times New Roman"/>
                <w:color w:val="000000"/>
                <w:sz w:val="20"/>
                <w:szCs w:val="20"/>
              </w:rPr>
            </w:pPr>
          </w:p>
        </w:tc>
      </w:tr>
      <w:tr w:rsidR="00743DF7" w14:paraId="24B6487B" w14:textId="77777777">
        <w:trPr>
          <w:trHeight w:val="297"/>
          <w:jc w:val="center"/>
        </w:trPr>
        <w:tc>
          <w:tcPr>
            <w:tcW w:w="9332" w:type="dxa"/>
            <w:gridSpan w:val="4"/>
            <w:shd w:val="clear" w:color="auto" w:fill="auto"/>
            <w:vAlign w:val="center"/>
          </w:tcPr>
          <w:p w14:paraId="000000CC"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Omicron Wave</w:t>
            </w:r>
          </w:p>
        </w:tc>
      </w:tr>
      <w:tr w:rsidR="00743DF7" w14:paraId="0007534E" w14:textId="77777777">
        <w:trPr>
          <w:trHeight w:val="297"/>
          <w:jc w:val="center"/>
        </w:trPr>
        <w:tc>
          <w:tcPr>
            <w:tcW w:w="9332" w:type="dxa"/>
            <w:gridSpan w:val="4"/>
            <w:shd w:val="clear" w:color="auto" w:fill="auto"/>
            <w:vAlign w:val="center"/>
          </w:tcPr>
          <w:p w14:paraId="000000D0"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r>
      <w:tr w:rsidR="00743DF7" w14:paraId="341388CA" w14:textId="77777777">
        <w:trPr>
          <w:trHeight w:val="297"/>
          <w:jc w:val="center"/>
        </w:trPr>
        <w:tc>
          <w:tcPr>
            <w:tcW w:w="793" w:type="dxa"/>
            <w:shd w:val="clear" w:color="auto" w:fill="auto"/>
            <w:vAlign w:val="bottom"/>
          </w:tcPr>
          <w:p w14:paraId="000000D4"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5505" w:type="dxa"/>
            <w:shd w:val="clear" w:color="auto" w:fill="auto"/>
            <w:vAlign w:val="bottom"/>
          </w:tcPr>
          <w:p w14:paraId="000000D5"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p>
        </w:tc>
        <w:tc>
          <w:tcPr>
            <w:tcW w:w="1370" w:type="dxa"/>
            <w:shd w:val="clear" w:color="auto" w:fill="auto"/>
            <w:vAlign w:val="center"/>
          </w:tcPr>
          <w:p w14:paraId="000000D6"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-0.00287</w:t>
            </w:r>
          </w:p>
        </w:tc>
        <w:tc>
          <w:tcPr>
            <w:tcW w:w="1664" w:type="dxa"/>
            <w:shd w:val="clear" w:color="auto" w:fill="auto"/>
            <w:vAlign w:val="bottom"/>
          </w:tcPr>
          <w:p w14:paraId="000000D7"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r>
      <w:tr w:rsidR="00743DF7" w14:paraId="6C7382BA" w14:textId="77777777">
        <w:trPr>
          <w:trHeight w:val="297"/>
          <w:jc w:val="center"/>
        </w:trPr>
        <w:tc>
          <w:tcPr>
            <w:tcW w:w="793" w:type="dxa"/>
            <w:shd w:val="clear" w:color="auto" w:fill="auto"/>
            <w:vAlign w:val="bottom"/>
          </w:tcPr>
          <w:p w14:paraId="000000D8"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5505" w:type="dxa"/>
            <w:shd w:val="clear" w:color="auto" w:fill="auto"/>
            <w:vAlign w:val="bottom"/>
          </w:tcPr>
          <w:p w14:paraId="000000D9"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ADI (More Disadvantaged)</w:t>
            </w:r>
          </w:p>
        </w:tc>
        <w:tc>
          <w:tcPr>
            <w:tcW w:w="1370" w:type="dxa"/>
            <w:shd w:val="clear" w:color="auto" w:fill="auto"/>
            <w:vAlign w:val="bottom"/>
          </w:tcPr>
          <w:p w14:paraId="000000DA"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0.02097</w:t>
            </w:r>
          </w:p>
        </w:tc>
        <w:tc>
          <w:tcPr>
            <w:tcW w:w="1664" w:type="dxa"/>
            <w:shd w:val="clear" w:color="auto" w:fill="auto"/>
            <w:vAlign w:val="bottom"/>
          </w:tcPr>
          <w:p w14:paraId="000000DB"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r>
      <w:tr w:rsidR="00743DF7" w14:paraId="266AFCC7" w14:textId="77777777">
        <w:trPr>
          <w:trHeight w:val="297"/>
          <w:jc w:val="center"/>
        </w:trPr>
        <w:tc>
          <w:tcPr>
            <w:tcW w:w="793" w:type="dxa"/>
            <w:shd w:val="clear" w:color="auto" w:fill="auto"/>
            <w:vAlign w:val="center"/>
          </w:tcPr>
          <w:p w14:paraId="000000DC"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5505" w:type="dxa"/>
            <w:shd w:val="clear" w:color="auto" w:fill="auto"/>
            <w:vAlign w:val="bottom"/>
          </w:tcPr>
          <w:p w14:paraId="000000DD"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Effective Number of Test </w:t>
            </w:r>
            <w:proofErr w:type="spellStart"/>
            <w:proofErr w:type="gramStart"/>
            <w:r>
              <w:rPr>
                <w:rFonts w:ascii="Times New Roman" w:eastAsia="Times New Roman" w:hAnsi="Times New Roman" w:cs="Times New Roman"/>
                <w:color w:val="000000"/>
                <w:sz w:val="20"/>
                <w:szCs w:val="20"/>
              </w:rPr>
              <w:t>Centers:ADI</w:t>
            </w:r>
            <w:proofErr w:type="spellEnd"/>
            <w:proofErr w:type="gramEnd"/>
            <w:r>
              <w:rPr>
                <w:rFonts w:ascii="Times New Roman" w:eastAsia="Times New Roman" w:hAnsi="Times New Roman" w:cs="Times New Roman"/>
                <w:color w:val="000000"/>
                <w:sz w:val="20"/>
                <w:szCs w:val="20"/>
              </w:rPr>
              <w:t xml:space="preserve"> (More Disadvantaged)</w:t>
            </w:r>
          </w:p>
        </w:tc>
        <w:tc>
          <w:tcPr>
            <w:tcW w:w="1370" w:type="dxa"/>
            <w:shd w:val="clear" w:color="auto" w:fill="auto"/>
            <w:vAlign w:val="bottom"/>
          </w:tcPr>
          <w:p w14:paraId="000000DE"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-0.00447</w:t>
            </w:r>
          </w:p>
        </w:tc>
        <w:tc>
          <w:tcPr>
            <w:tcW w:w="1664" w:type="dxa"/>
            <w:shd w:val="clear" w:color="auto" w:fill="auto"/>
            <w:vAlign w:val="bottom"/>
          </w:tcPr>
          <w:p w14:paraId="000000DF"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bl>
    <w:p w14:paraId="000000E0" w14:textId="77777777" w:rsidR="00743DF7" w:rsidRDefault="00000000">
      <w:pPr>
        <w:spacing w:before="120"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Table 4 displays the findings of a regression analysis that investigates the influence of SHIELD test centers and ADI on </w:t>
      </w:r>
      <w:sdt>
        <w:sdtPr>
          <w:tag w:val="goog_rdk_245"/>
          <w:id w:val="-488641420"/>
        </w:sdtPr>
        <w:sdtContent>
          <w:ins w:id="693" w:author="Sina Ansari" w:date="2024-08-16T16:53:00Z">
            <w:r>
              <w:rPr>
                <w:rFonts w:ascii="Times New Roman" w:eastAsia="Times New Roman" w:hAnsi="Times New Roman" w:cs="Times New Roman"/>
                <w:sz w:val="20"/>
                <w:szCs w:val="20"/>
              </w:rPr>
              <w:t>COVID-19</w:t>
            </w:r>
          </w:ins>
        </w:sdtContent>
      </w:sdt>
      <w:sdt>
        <w:sdtPr>
          <w:tag w:val="goog_rdk_246"/>
          <w:id w:val="-1737001083"/>
        </w:sdtPr>
        <w:sdtContent>
          <w:del w:id="694" w:author="Sina Ansari" w:date="2024-08-16T16: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with a two-month delay. During the Delta wave, model 1 presents a negative and statistically significant estimate (-0.199%, </w:t>
      </w:r>
      <w:r>
        <w:rPr>
          <w:rFonts w:ascii="Times New Roman" w:eastAsia="Times New Roman" w:hAnsi="Times New Roman" w:cs="Times New Roman"/>
          <w:i/>
          <w:sz w:val="20"/>
          <w:szCs w:val="20"/>
        </w:rPr>
        <w:t>p</w:t>
      </w:r>
      <w:r>
        <w:rPr>
          <w:rFonts w:ascii="Times New Roman" w:eastAsia="Times New Roman" w:hAnsi="Times New Roman" w:cs="Times New Roman"/>
          <w:sz w:val="20"/>
          <w:szCs w:val="20"/>
        </w:rPr>
        <w:t xml:space="preserve"> &lt; 0.1)</w:t>
      </w:r>
      <w:sdt>
        <w:sdtPr>
          <w:tag w:val="goog_rdk_247"/>
          <w:id w:val="-1812462801"/>
        </w:sdtPr>
        <w:sdtContent>
          <w:ins w:id="695" w:author="Sina Ansari" w:date="2024-08-16T16:53:00Z">
            <w:r>
              <w:rPr>
                <w:rFonts w:ascii="Times New Roman" w:eastAsia="Times New Roman" w:hAnsi="Times New Roman" w:cs="Times New Roman"/>
                <w:sz w:val="20"/>
                <w:szCs w:val="20"/>
              </w:rPr>
              <w:t>,</w:t>
            </w:r>
          </w:ins>
        </w:sdtContent>
      </w:sdt>
      <w:r>
        <w:rPr>
          <w:rFonts w:ascii="Times New Roman" w:eastAsia="Times New Roman" w:hAnsi="Times New Roman" w:cs="Times New Roman"/>
          <w:sz w:val="20"/>
          <w:szCs w:val="20"/>
        </w:rPr>
        <w:t xml:space="preserve"> indicating a significant reduction in the COVID-19 ICU admission rate two months after an increase in the effective number of SHIELD test centers. The data shows that the average COVID-19 ICU admission rate during the Delta wave is currently 4.14%. Therefore, improving the effectiveness of SHIELD centers by one unit would reduce the average COVID-19 ICU admission rate to 3.94% two-month post-testing during this wave. Also, model 2 shows a positive and statistically significant estimate (1.622%, </w:t>
      </w:r>
      <w:r>
        <w:rPr>
          <w:rFonts w:ascii="Times New Roman" w:eastAsia="Times New Roman" w:hAnsi="Times New Roman" w:cs="Times New Roman"/>
          <w:i/>
          <w:sz w:val="20"/>
          <w:szCs w:val="20"/>
        </w:rPr>
        <w:t>p</w:t>
      </w:r>
      <w:r>
        <w:rPr>
          <w:rFonts w:ascii="Times New Roman" w:eastAsia="Times New Roman" w:hAnsi="Times New Roman" w:cs="Times New Roman"/>
          <w:sz w:val="20"/>
          <w:szCs w:val="20"/>
        </w:rPr>
        <w:t xml:space="preserve"> &lt; 0.1) for the more disadvantaged zip codes, suggesting that these areas experienced significantly higher </w:t>
      </w:r>
      <w:sdt>
        <w:sdtPr>
          <w:tag w:val="goog_rdk_248"/>
          <w:id w:val="2098286577"/>
        </w:sdtPr>
        <w:sdtContent>
          <w:ins w:id="696" w:author="Sina Ansari" w:date="2024-08-16T16:53:00Z">
            <w:r>
              <w:rPr>
                <w:rFonts w:ascii="Times New Roman" w:eastAsia="Times New Roman" w:hAnsi="Times New Roman" w:cs="Times New Roman"/>
                <w:sz w:val="20"/>
                <w:szCs w:val="20"/>
              </w:rPr>
              <w:t>COVID-19</w:t>
            </w:r>
          </w:ins>
        </w:sdtContent>
      </w:sdt>
      <w:sdt>
        <w:sdtPr>
          <w:tag w:val="goog_rdk_249"/>
          <w:id w:val="772202439"/>
        </w:sdtPr>
        <w:sdtContent>
          <w:del w:id="697" w:author="Sina Ansari" w:date="2024-08-16T16: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two months after testing. In </w:t>
      </w:r>
      <w:sdt>
        <w:sdtPr>
          <w:tag w:val="goog_rdk_250"/>
          <w:id w:val="1035313487"/>
        </w:sdtPr>
        <w:sdtContent>
          <w:ins w:id="698" w:author="Sina Ansari" w:date="2024-08-16T16:53:00Z">
            <w:r>
              <w:rPr>
                <w:rFonts w:ascii="Times New Roman" w:eastAsia="Times New Roman" w:hAnsi="Times New Roman" w:cs="Times New Roman"/>
                <w:sz w:val="20"/>
                <w:szCs w:val="20"/>
              </w:rPr>
              <w:t xml:space="preserve">the </w:t>
            </w:r>
          </w:ins>
        </w:sdtContent>
      </w:sdt>
      <w:r>
        <w:rPr>
          <w:rFonts w:ascii="Times New Roman" w:eastAsia="Times New Roman" w:hAnsi="Times New Roman" w:cs="Times New Roman"/>
          <w:sz w:val="20"/>
          <w:szCs w:val="20"/>
        </w:rPr>
        <w:t xml:space="preserve">Omicron wave, model 2 shows a positive and statistically significant estimate (2.097, </w:t>
      </w:r>
      <w:r>
        <w:rPr>
          <w:rFonts w:ascii="Times New Roman" w:eastAsia="Times New Roman" w:hAnsi="Times New Roman" w:cs="Times New Roman"/>
          <w:i/>
          <w:sz w:val="20"/>
          <w:szCs w:val="20"/>
        </w:rPr>
        <w:t>p</w:t>
      </w:r>
      <w:r>
        <w:rPr>
          <w:rFonts w:ascii="Times New Roman" w:eastAsia="Times New Roman" w:hAnsi="Times New Roman" w:cs="Times New Roman"/>
          <w:sz w:val="20"/>
          <w:szCs w:val="20"/>
        </w:rPr>
        <w:t xml:space="preserve"> &lt; 0.1) for the more disadvantaged zip codes, suggesting that these experienced significantly higher </w:t>
      </w:r>
      <w:sdt>
        <w:sdtPr>
          <w:tag w:val="goog_rdk_251"/>
          <w:id w:val="-1110051609"/>
        </w:sdtPr>
        <w:sdtContent>
          <w:ins w:id="699" w:author="Sina Ansari" w:date="2024-08-16T16:53:00Z">
            <w:r>
              <w:rPr>
                <w:rFonts w:ascii="Times New Roman" w:eastAsia="Times New Roman" w:hAnsi="Times New Roman" w:cs="Times New Roman"/>
                <w:sz w:val="20"/>
                <w:szCs w:val="20"/>
              </w:rPr>
              <w:t>COVID-19</w:t>
            </w:r>
          </w:ins>
        </w:sdtContent>
      </w:sdt>
      <w:sdt>
        <w:sdtPr>
          <w:tag w:val="goog_rdk_252"/>
          <w:id w:val="-1116908761"/>
        </w:sdtPr>
        <w:sdtContent>
          <w:del w:id="700" w:author="Sina Ansari" w:date="2024-08-16T16:53: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two months after testing. Also, model 3 presents a negative estimate (-0.678%, </w:t>
      </w:r>
      <w:r>
        <w:rPr>
          <w:rFonts w:ascii="Times New Roman" w:eastAsia="Times New Roman" w:hAnsi="Times New Roman" w:cs="Times New Roman"/>
          <w:i/>
          <w:sz w:val="20"/>
          <w:szCs w:val="20"/>
        </w:rPr>
        <w:t>p</w:t>
      </w:r>
      <w:r>
        <w:rPr>
          <w:rFonts w:ascii="Times New Roman" w:eastAsia="Times New Roman" w:hAnsi="Times New Roman" w:cs="Times New Roman"/>
          <w:sz w:val="20"/>
          <w:szCs w:val="20"/>
        </w:rPr>
        <w:t xml:space="preserve"> &lt; 0.1) for the interaction between the effective number of SHIELD test centers and more disadvantaged zip codes, suggesting a one-unit increase of SHIELD test centers in these areas would reduce the COVID-19 ICU admission rate from 6.33% to 5.66% two months after testing.</w:t>
      </w:r>
    </w:p>
    <w:p w14:paraId="000000E1" w14:textId="77777777" w:rsidR="00743DF7" w:rsidRDefault="00000000">
      <w:pPr>
        <w:spacing w:before="120"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t>Table 4</w:t>
      </w:r>
      <w:r>
        <w:rPr>
          <w:rFonts w:ascii="Times New Roman" w:eastAsia="Times New Roman" w:hAnsi="Times New Roman" w:cs="Times New Roman"/>
          <w:sz w:val="18"/>
          <w:szCs w:val="18"/>
        </w:rPr>
        <w:t>: Impact of SHIELD test centers and ADI on COVID-19 ICU admission rates (two-month lag)</w:t>
      </w:r>
    </w:p>
    <w:tbl>
      <w:tblPr>
        <w:tblStyle w:val="a2"/>
        <w:tblW w:w="9173" w:type="dxa"/>
        <w:jc w:val="center"/>
        <w:tblBorders>
          <w:top w:val="single" w:sz="4" w:space="0" w:color="000000"/>
          <w:bottom w:val="single" w:sz="4" w:space="0" w:color="000000"/>
        </w:tblBorders>
        <w:tblLayout w:type="fixed"/>
        <w:tblLook w:val="0600" w:firstRow="0" w:lastRow="0" w:firstColumn="0" w:lastColumn="0" w:noHBand="1" w:noVBand="1"/>
      </w:tblPr>
      <w:tblGrid>
        <w:gridCol w:w="779"/>
        <w:gridCol w:w="5412"/>
        <w:gridCol w:w="1348"/>
        <w:gridCol w:w="1634"/>
      </w:tblGrid>
      <w:tr w:rsidR="00743DF7" w14:paraId="2690A57C" w14:textId="77777777">
        <w:trPr>
          <w:trHeight w:val="289"/>
          <w:jc w:val="center"/>
        </w:trPr>
        <w:tc>
          <w:tcPr>
            <w:tcW w:w="779" w:type="dxa"/>
            <w:tcBorders>
              <w:bottom w:val="single" w:sz="4" w:space="0" w:color="000000"/>
            </w:tcBorders>
            <w:shd w:val="clear" w:color="auto" w:fill="auto"/>
            <w:vAlign w:val="center"/>
          </w:tcPr>
          <w:p w14:paraId="000000E2"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Model</w:t>
            </w:r>
          </w:p>
        </w:tc>
        <w:tc>
          <w:tcPr>
            <w:tcW w:w="5412" w:type="dxa"/>
            <w:tcBorders>
              <w:bottom w:val="single" w:sz="4" w:space="0" w:color="000000"/>
            </w:tcBorders>
            <w:shd w:val="clear" w:color="auto" w:fill="auto"/>
            <w:vAlign w:val="center"/>
          </w:tcPr>
          <w:p w14:paraId="000000E3" w14:textId="77777777" w:rsidR="00743DF7" w:rsidRDefault="00000000">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Predictors</w:t>
            </w:r>
          </w:p>
        </w:tc>
        <w:tc>
          <w:tcPr>
            <w:tcW w:w="1348" w:type="dxa"/>
            <w:tcBorders>
              <w:bottom w:val="single" w:sz="4" w:space="0" w:color="000000"/>
            </w:tcBorders>
            <w:shd w:val="clear" w:color="auto" w:fill="auto"/>
            <w:vAlign w:val="center"/>
          </w:tcPr>
          <w:p w14:paraId="000000E4"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Estimates</w:t>
            </w:r>
          </w:p>
        </w:tc>
        <w:tc>
          <w:tcPr>
            <w:tcW w:w="1634" w:type="dxa"/>
            <w:shd w:val="clear" w:color="auto" w:fill="auto"/>
            <w:vAlign w:val="center"/>
          </w:tcPr>
          <w:p w14:paraId="000000E5"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Significance Level</w:t>
            </w:r>
          </w:p>
        </w:tc>
      </w:tr>
      <w:tr w:rsidR="00743DF7" w14:paraId="16294BA8" w14:textId="77777777">
        <w:trPr>
          <w:trHeight w:val="289"/>
          <w:jc w:val="center"/>
        </w:trPr>
        <w:tc>
          <w:tcPr>
            <w:tcW w:w="9173" w:type="dxa"/>
            <w:gridSpan w:val="4"/>
            <w:tcBorders>
              <w:top w:val="single" w:sz="4" w:space="0" w:color="000000"/>
            </w:tcBorders>
            <w:shd w:val="clear" w:color="auto" w:fill="auto"/>
            <w:vAlign w:val="center"/>
          </w:tcPr>
          <w:p w14:paraId="000000E6"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Alpha Wave</w:t>
            </w:r>
          </w:p>
        </w:tc>
      </w:tr>
      <w:tr w:rsidR="00743DF7" w14:paraId="49483C0E" w14:textId="77777777">
        <w:trPr>
          <w:trHeight w:val="289"/>
          <w:jc w:val="center"/>
        </w:trPr>
        <w:tc>
          <w:tcPr>
            <w:tcW w:w="779" w:type="dxa"/>
            <w:shd w:val="clear" w:color="auto" w:fill="auto"/>
            <w:vAlign w:val="bottom"/>
          </w:tcPr>
          <w:p w14:paraId="000000EA"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c>
          <w:tcPr>
            <w:tcW w:w="5412" w:type="dxa"/>
            <w:shd w:val="clear" w:color="auto" w:fill="auto"/>
            <w:vAlign w:val="bottom"/>
          </w:tcPr>
          <w:p w14:paraId="000000EB" w14:textId="77777777" w:rsidR="00743DF7" w:rsidRDefault="00743DF7">
            <w:pPr>
              <w:spacing w:after="0" w:line="240" w:lineRule="auto"/>
              <w:rPr>
                <w:rFonts w:ascii="Times New Roman" w:eastAsia="Times New Roman" w:hAnsi="Times New Roman" w:cs="Times New Roman"/>
                <w:color w:val="000000"/>
                <w:sz w:val="20"/>
                <w:szCs w:val="20"/>
              </w:rPr>
            </w:pPr>
          </w:p>
        </w:tc>
        <w:tc>
          <w:tcPr>
            <w:tcW w:w="1348" w:type="dxa"/>
            <w:shd w:val="clear" w:color="auto" w:fill="auto"/>
            <w:vAlign w:val="bottom"/>
          </w:tcPr>
          <w:p w14:paraId="000000EC" w14:textId="77777777" w:rsidR="00743DF7" w:rsidRDefault="00743DF7">
            <w:pPr>
              <w:spacing w:after="0" w:line="240" w:lineRule="auto"/>
              <w:jc w:val="center"/>
              <w:rPr>
                <w:rFonts w:ascii="Times New Roman" w:eastAsia="Times New Roman" w:hAnsi="Times New Roman" w:cs="Times New Roman"/>
                <w:color w:val="000000"/>
                <w:sz w:val="20"/>
                <w:szCs w:val="20"/>
              </w:rPr>
            </w:pPr>
          </w:p>
        </w:tc>
        <w:tc>
          <w:tcPr>
            <w:tcW w:w="1634" w:type="dxa"/>
            <w:shd w:val="clear" w:color="auto" w:fill="auto"/>
            <w:vAlign w:val="bottom"/>
          </w:tcPr>
          <w:p w14:paraId="000000ED" w14:textId="77777777" w:rsidR="00743DF7" w:rsidRDefault="00743DF7">
            <w:pPr>
              <w:spacing w:after="0" w:line="240" w:lineRule="auto"/>
              <w:rPr>
                <w:rFonts w:ascii="Times New Roman" w:eastAsia="Times New Roman" w:hAnsi="Times New Roman" w:cs="Times New Roman"/>
                <w:color w:val="000000"/>
                <w:sz w:val="20"/>
                <w:szCs w:val="20"/>
              </w:rPr>
            </w:pPr>
          </w:p>
        </w:tc>
      </w:tr>
      <w:tr w:rsidR="00743DF7" w14:paraId="7334BE9F" w14:textId="77777777">
        <w:trPr>
          <w:trHeight w:val="289"/>
          <w:jc w:val="center"/>
        </w:trPr>
        <w:tc>
          <w:tcPr>
            <w:tcW w:w="779" w:type="dxa"/>
            <w:shd w:val="clear" w:color="auto" w:fill="auto"/>
            <w:vAlign w:val="bottom"/>
          </w:tcPr>
          <w:p w14:paraId="000000EE"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5412" w:type="dxa"/>
            <w:shd w:val="clear" w:color="auto" w:fill="auto"/>
            <w:vAlign w:val="bottom"/>
          </w:tcPr>
          <w:p w14:paraId="000000EF"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p>
        </w:tc>
        <w:tc>
          <w:tcPr>
            <w:tcW w:w="1348" w:type="dxa"/>
            <w:shd w:val="clear" w:color="auto" w:fill="auto"/>
            <w:vAlign w:val="bottom"/>
          </w:tcPr>
          <w:p w14:paraId="000000F0"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-0.00154</w:t>
            </w:r>
          </w:p>
        </w:tc>
        <w:tc>
          <w:tcPr>
            <w:tcW w:w="1634" w:type="dxa"/>
            <w:shd w:val="clear" w:color="auto" w:fill="auto"/>
            <w:vAlign w:val="bottom"/>
          </w:tcPr>
          <w:p w14:paraId="000000F1"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4981DC49" w14:textId="77777777">
        <w:trPr>
          <w:trHeight w:val="289"/>
          <w:jc w:val="center"/>
        </w:trPr>
        <w:tc>
          <w:tcPr>
            <w:tcW w:w="779" w:type="dxa"/>
            <w:shd w:val="clear" w:color="auto" w:fill="auto"/>
            <w:vAlign w:val="bottom"/>
          </w:tcPr>
          <w:p w14:paraId="000000F2"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5412" w:type="dxa"/>
            <w:shd w:val="clear" w:color="auto" w:fill="auto"/>
            <w:vAlign w:val="bottom"/>
          </w:tcPr>
          <w:p w14:paraId="000000F3"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ADI (More Disadvantaged)</w:t>
            </w:r>
          </w:p>
        </w:tc>
        <w:tc>
          <w:tcPr>
            <w:tcW w:w="1348" w:type="dxa"/>
            <w:shd w:val="clear" w:color="auto" w:fill="auto"/>
            <w:vAlign w:val="bottom"/>
          </w:tcPr>
          <w:p w14:paraId="000000F4"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0.00885</w:t>
            </w:r>
          </w:p>
        </w:tc>
        <w:tc>
          <w:tcPr>
            <w:tcW w:w="1634" w:type="dxa"/>
            <w:shd w:val="clear" w:color="auto" w:fill="auto"/>
            <w:vAlign w:val="bottom"/>
          </w:tcPr>
          <w:p w14:paraId="000000F5"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15ECC68C" w14:textId="77777777">
        <w:trPr>
          <w:trHeight w:val="289"/>
          <w:jc w:val="center"/>
        </w:trPr>
        <w:tc>
          <w:tcPr>
            <w:tcW w:w="779" w:type="dxa"/>
            <w:shd w:val="clear" w:color="auto" w:fill="auto"/>
            <w:vAlign w:val="center"/>
          </w:tcPr>
          <w:p w14:paraId="000000F6"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5412" w:type="dxa"/>
            <w:shd w:val="clear" w:color="auto" w:fill="auto"/>
            <w:vAlign w:val="bottom"/>
          </w:tcPr>
          <w:p w14:paraId="000000F7"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Effective Number of Test </w:t>
            </w:r>
            <w:proofErr w:type="spellStart"/>
            <w:proofErr w:type="gramStart"/>
            <w:r>
              <w:rPr>
                <w:rFonts w:ascii="Times New Roman" w:eastAsia="Times New Roman" w:hAnsi="Times New Roman" w:cs="Times New Roman"/>
                <w:color w:val="000000"/>
                <w:sz w:val="20"/>
                <w:szCs w:val="20"/>
              </w:rPr>
              <w:t>Centers:ADI</w:t>
            </w:r>
            <w:proofErr w:type="spellEnd"/>
            <w:proofErr w:type="gramEnd"/>
            <w:r>
              <w:rPr>
                <w:rFonts w:ascii="Times New Roman" w:eastAsia="Times New Roman" w:hAnsi="Times New Roman" w:cs="Times New Roman"/>
                <w:color w:val="000000"/>
                <w:sz w:val="20"/>
                <w:szCs w:val="20"/>
              </w:rPr>
              <w:t xml:space="preserve"> (More Disadvantaged)</w:t>
            </w:r>
          </w:p>
        </w:tc>
        <w:tc>
          <w:tcPr>
            <w:tcW w:w="1348" w:type="dxa"/>
            <w:shd w:val="clear" w:color="auto" w:fill="auto"/>
            <w:vAlign w:val="bottom"/>
          </w:tcPr>
          <w:p w14:paraId="000000F8"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-0.00806</w:t>
            </w:r>
          </w:p>
        </w:tc>
        <w:tc>
          <w:tcPr>
            <w:tcW w:w="1634" w:type="dxa"/>
            <w:shd w:val="clear" w:color="auto" w:fill="auto"/>
            <w:vAlign w:val="bottom"/>
          </w:tcPr>
          <w:p w14:paraId="000000F9"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37899D29" w14:textId="77777777">
        <w:trPr>
          <w:trHeight w:val="289"/>
          <w:jc w:val="center"/>
        </w:trPr>
        <w:tc>
          <w:tcPr>
            <w:tcW w:w="779" w:type="dxa"/>
            <w:shd w:val="clear" w:color="auto" w:fill="auto"/>
            <w:vAlign w:val="center"/>
          </w:tcPr>
          <w:p w14:paraId="000000FA"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c>
          <w:tcPr>
            <w:tcW w:w="5412" w:type="dxa"/>
            <w:shd w:val="clear" w:color="auto" w:fill="auto"/>
            <w:vAlign w:val="bottom"/>
          </w:tcPr>
          <w:p w14:paraId="000000FB" w14:textId="77777777" w:rsidR="00743DF7" w:rsidRDefault="00743DF7">
            <w:pPr>
              <w:spacing w:after="0" w:line="240" w:lineRule="auto"/>
              <w:rPr>
                <w:rFonts w:ascii="Times New Roman" w:eastAsia="Times New Roman" w:hAnsi="Times New Roman" w:cs="Times New Roman"/>
                <w:color w:val="000000"/>
                <w:sz w:val="20"/>
                <w:szCs w:val="20"/>
              </w:rPr>
            </w:pPr>
          </w:p>
        </w:tc>
        <w:tc>
          <w:tcPr>
            <w:tcW w:w="1348" w:type="dxa"/>
            <w:shd w:val="clear" w:color="auto" w:fill="auto"/>
            <w:vAlign w:val="bottom"/>
          </w:tcPr>
          <w:p w14:paraId="000000FC" w14:textId="77777777" w:rsidR="00743DF7" w:rsidRDefault="00743DF7">
            <w:pPr>
              <w:spacing w:after="0" w:line="240" w:lineRule="auto"/>
              <w:jc w:val="center"/>
              <w:rPr>
                <w:rFonts w:ascii="Times New Roman" w:eastAsia="Times New Roman" w:hAnsi="Times New Roman" w:cs="Times New Roman"/>
                <w:color w:val="000000"/>
                <w:sz w:val="20"/>
                <w:szCs w:val="20"/>
              </w:rPr>
            </w:pPr>
          </w:p>
        </w:tc>
        <w:tc>
          <w:tcPr>
            <w:tcW w:w="1634" w:type="dxa"/>
            <w:shd w:val="clear" w:color="auto" w:fill="auto"/>
            <w:vAlign w:val="bottom"/>
          </w:tcPr>
          <w:p w14:paraId="000000FD" w14:textId="77777777" w:rsidR="00743DF7" w:rsidRDefault="00743DF7">
            <w:pPr>
              <w:spacing w:after="0" w:line="240" w:lineRule="auto"/>
              <w:rPr>
                <w:rFonts w:ascii="Times New Roman" w:eastAsia="Times New Roman" w:hAnsi="Times New Roman" w:cs="Times New Roman"/>
                <w:color w:val="000000"/>
                <w:sz w:val="20"/>
                <w:szCs w:val="20"/>
              </w:rPr>
            </w:pPr>
          </w:p>
        </w:tc>
      </w:tr>
      <w:tr w:rsidR="00743DF7" w14:paraId="355EFF7E" w14:textId="77777777">
        <w:trPr>
          <w:trHeight w:val="289"/>
          <w:jc w:val="center"/>
        </w:trPr>
        <w:tc>
          <w:tcPr>
            <w:tcW w:w="9173" w:type="dxa"/>
            <w:gridSpan w:val="4"/>
            <w:shd w:val="clear" w:color="auto" w:fill="auto"/>
            <w:vAlign w:val="center"/>
          </w:tcPr>
          <w:p w14:paraId="000000FE"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Delta Wave</w:t>
            </w:r>
          </w:p>
        </w:tc>
      </w:tr>
      <w:tr w:rsidR="00743DF7" w14:paraId="187C5733" w14:textId="77777777">
        <w:trPr>
          <w:trHeight w:val="289"/>
          <w:jc w:val="center"/>
        </w:trPr>
        <w:tc>
          <w:tcPr>
            <w:tcW w:w="9173" w:type="dxa"/>
            <w:gridSpan w:val="4"/>
            <w:shd w:val="clear" w:color="auto" w:fill="auto"/>
            <w:vAlign w:val="center"/>
          </w:tcPr>
          <w:p w14:paraId="00000102"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r>
      <w:tr w:rsidR="00743DF7" w14:paraId="7529EB82" w14:textId="77777777">
        <w:trPr>
          <w:trHeight w:val="289"/>
          <w:jc w:val="center"/>
        </w:trPr>
        <w:tc>
          <w:tcPr>
            <w:tcW w:w="779" w:type="dxa"/>
            <w:shd w:val="clear" w:color="auto" w:fill="auto"/>
            <w:vAlign w:val="bottom"/>
          </w:tcPr>
          <w:p w14:paraId="00000106"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5412" w:type="dxa"/>
            <w:shd w:val="clear" w:color="auto" w:fill="auto"/>
            <w:vAlign w:val="bottom"/>
          </w:tcPr>
          <w:p w14:paraId="00000107"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p>
        </w:tc>
        <w:tc>
          <w:tcPr>
            <w:tcW w:w="1348" w:type="dxa"/>
            <w:shd w:val="clear" w:color="auto" w:fill="auto"/>
            <w:vAlign w:val="bottom"/>
          </w:tcPr>
          <w:p w14:paraId="00000108"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-0.00199</w:t>
            </w:r>
          </w:p>
        </w:tc>
        <w:tc>
          <w:tcPr>
            <w:tcW w:w="1634" w:type="dxa"/>
            <w:shd w:val="clear" w:color="auto" w:fill="auto"/>
            <w:vAlign w:val="bottom"/>
          </w:tcPr>
          <w:p w14:paraId="00000109"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r>
      <w:tr w:rsidR="00743DF7" w14:paraId="643CCBF7" w14:textId="77777777">
        <w:trPr>
          <w:trHeight w:val="289"/>
          <w:jc w:val="center"/>
        </w:trPr>
        <w:tc>
          <w:tcPr>
            <w:tcW w:w="779" w:type="dxa"/>
            <w:shd w:val="clear" w:color="auto" w:fill="auto"/>
            <w:vAlign w:val="bottom"/>
          </w:tcPr>
          <w:p w14:paraId="0000010A"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5412" w:type="dxa"/>
            <w:shd w:val="clear" w:color="auto" w:fill="auto"/>
            <w:vAlign w:val="bottom"/>
          </w:tcPr>
          <w:p w14:paraId="0000010B"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ADI (More Disadvantaged)</w:t>
            </w:r>
          </w:p>
        </w:tc>
        <w:tc>
          <w:tcPr>
            <w:tcW w:w="1348" w:type="dxa"/>
            <w:shd w:val="clear" w:color="auto" w:fill="auto"/>
            <w:vAlign w:val="bottom"/>
          </w:tcPr>
          <w:p w14:paraId="0000010C"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0.01622</w:t>
            </w:r>
          </w:p>
        </w:tc>
        <w:tc>
          <w:tcPr>
            <w:tcW w:w="1634" w:type="dxa"/>
            <w:shd w:val="clear" w:color="auto" w:fill="auto"/>
            <w:vAlign w:val="bottom"/>
          </w:tcPr>
          <w:p w14:paraId="0000010D"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r>
      <w:tr w:rsidR="00743DF7" w14:paraId="0B69B8BF" w14:textId="77777777">
        <w:trPr>
          <w:trHeight w:val="289"/>
          <w:jc w:val="center"/>
        </w:trPr>
        <w:tc>
          <w:tcPr>
            <w:tcW w:w="779" w:type="dxa"/>
            <w:shd w:val="clear" w:color="auto" w:fill="auto"/>
            <w:vAlign w:val="center"/>
          </w:tcPr>
          <w:p w14:paraId="0000010E"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5412" w:type="dxa"/>
            <w:shd w:val="clear" w:color="auto" w:fill="auto"/>
            <w:vAlign w:val="bottom"/>
          </w:tcPr>
          <w:p w14:paraId="0000010F"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Effective Number of Test </w:t>
            </w:r>
            <w:proofErr w:type="spellStart"/>
            <w:proofErr w:type="gramStart"/>
            <w:r>
              <w:rPr>
                <w:rFonts w:ascii="Times New Roman" w:eastAsia="Times New Roman" w:hAnsi="Times New Roman" w:cs="Times New Roman"/>
                <w:color w:val="000000"/>
                <w:sz w:val="20"/>
                <w:szCs w:val="20"/>
              </w:rPr>
              <w:t>Centers:ADI</w:t>
            </w:r>
            <w:proofErr w:type="spellEnd"/>
            <w:proofErr w:type="gramEnd"/>
            <w:r>
              <w:rPr>
                <w:rFonts w:ascii="Times New Roman" w:eastAsia="Times New Roman" w:hAnsi="Times New Roman" w:cs="Times New Roman"/>
                <w:color w:val="000000"/>
                <w:sz w:val="20"/>
                <w:szCs w:val="20"/>
              </w:rPr>
              <w:t xml:space="preserve"> (More Disadvantaged)</w:t>
            </w:r>
          </w:p>
        </w:tc>
        <w:tc>
          <w:tcPr>
            <w:tcW w:w="1348" w:type="dxa"/>
            <w:shd w:val="clear" w:color="auto" w:fill="auto"/>
            <w:vAlign w:val="bottom"/>
          </w:tcPr>
          <w:p w14:paraId="00000110"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-0.00313</w:t>
            </w:r>
          </w:p>
        </w:tc>
        <w:tc>
          <w:tcPr>
            <w:tcW w:w="1634" w:type="dxa"/>
            <w:shd w:val="clear" w:color="auto" w:fill="auto"/>
            <w:vAlign w:val="bottom"/>
          </w:tcPr>
          <w:p w14:paraId="00000111"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743DF7" w14:paraId="71E12E15" w14:textId="77777777">
        <w:trPr>
          <w:trHeight w:val="289"/>
          <w:jc w:val="center"/>
        </w:trPr>
        <w:tc>
          <w:tcPr>
            <w:tcW w:w="779" w:type="dxa"/>
            <w:shd w:val="clear" w:color="auto" w:fill="auto"/>
            <w:vAlign w:val="center"/>
          </w:tcPr>
          <w:p w14:paraId="00000112"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c>
          <w:tcPr>
            <w:tcW w:w="5412" w:type="dxa"/>
            <w:shd w:val="clear" w:color="auto" w:fill="auto"/>
            <w:vAlign w:val="bottom"/>
          </w:tcPr>
          <w:p w14:paraId="00000113" w14:textId="77777777" w:rsidR="00743DF7" w:rsidRDefault="00743DF7">
            <w:pPr>
              <w:spacing w:after="0" w:line="240" w:lineRule="auto"/>
              <w:rPr>
                <w:rFonts w:ascii="Times New Roman" w:eastAsia="Times New Roman" w:hAnsi="Times New Roman" w:cs="Times New Roman"/>
                <w:color w:val="000000"/>
                <w:sz w:val="20"/>
                <w:szCs w:val="20"/>
              </w:rPr>
            </w:pPr>
          </w:p>
        </w:tc>
        <w:tc>
          <w:tcPr>
            <w:tcW w:w="1348" w:type="dxa"/>
            <w:shd w:val="clear" w:color="auto" w:fill="auto"/>
            <w:vAlign w:val="bottom"/>
          </w:tcPr>
          <w:p w14:paraId="00000114" w14:textId="77777777" w:rsidR="00743DF7" w:rsidRDefault="00743DF7">
            <w:pPr>
              <w:spacing w:after="0" w:line="240" w:lineRule="auto"/>
              <w:jc w:val="center"/>
              <w:rPr>
                <w:rFonts w:ascii="Times New Roman" w:eastAsia="Times New Roman" w:hAnsi="Times New Roman" w:cs="Times New Roman"/>
                <w:color w:val="000000"/>
                <w:sz w:val="20"/>
                <w:szCs w:val="20"/>
              </w:rPr>
            </w:pPr>
          </w:p>
        </w:tc>
        <w:tc>
          <w:tcPr>
            <w:tcW w:w="1634" w:type="dxa"/>
            <w:shd w:val="clear" w:color="auto" w:fill="auto"/>
            <w:vAlign w:val="bottom"/>
          </w:tcPr>
          <w:p w14:paraId="00000115" w14:textId="77777777" w:rsidR="00743DF7" w:rsidRDefault="00743DF7">
            <w:pPr>
              <w:spacing w:after="0" w:line="240" w:lineRule="auto"/>
              <w:rPr>
                <w:rFonts w:ascii="Times New Roman" w:eastAsia="Times New Roman" w:hAnsi="Times New Roman" w:cs="Times New Roman"/>
                <w:color w:val="000000"/>
                <w:sz w:val="20"/>
                <w:szCs w:val="20"/>
              </w:rPr>
            </w:pPr>
          </w:p>
        </w:tc>
      </w:tr>
      <w:tr w:rsidR="00743DF7" w14:paraId="66B1CC65" w14:textId="77777777">
        <w:trPr>
          <w:trHeight w:val="289"/>
          <w:jc w:val="center"/>
        </w:trPr>
        <w:tc>
          <w:tcPr>
            <w:tcW w:w="9173" w:type="dxa"/>
            <w:gridSpan w:val="4"/>
            <w:shd w:val="clear" w:color="auto" w:fill="auto"/>
            <w:vAlign w:val="center"/>
          </w:tcPr>
          <w:p w14:paraId="00000116"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Omicron Wave</w:t>
            </w:r>
          </w:p>
        </w:tc>
      </w:tr>
      <w:tr w:rsidR="00743DF7" w14:paraId="4DFB26C4" w14:textId="77777777">
        <w:trPr>
          <w:trHeight w:val="289"/>
          <w:jc w:val="center"/>
        </w:trPr>
        <w:tc>
          <w:tcPr>
            <w:tcW w:w="9173" w:type="dxa"/>
            <w:gridSpan w:val="4"/>
            <w:shd w:val="clear" w:color="auto" w:fill="auto"/>
            <w:vAlign w:val="center"/>
          </w:tcPr>
          <w:p w14:paraId="0000011A" w14:textId="77777777" w:rsidR="00743DF7" w:rsidRDefault="00743DF7">
            <w:pPr>
              <w:spacing w:after="0" w:line="240" w:lineRule="auto"/>
              <w:jc w:val="center"/>
              <w:rPr>
                <w:rFonts w:ascii="Times New Roman" w:eastAsia="Times New Roman" w:hAnsi="Times New Roman" w:cs="Times New Roman"/>
                <w:b/>
                <w:color w:val="000000"/>
                <w:sz w:val="20"/>
                <w:szCs w:val="20"/>
              </w:rPr>
            </w:pPr>
          </w:p>
        </w:tc>
      </w:tr>
      <w:tr w:rsidR="00743DF7" w14:paraId="370B1282" w14:textId="77777777">
        <w:trPr>
          <w:trHeight w:val="289"/>
          <w:jc w:val="center"/>
        </w:trPr>
        <w:tc>
          <w:tcPr>
            <w:tcW w:w="779" w:type="dxa"/>
            <w:shd w:val="clear" w:color="auto" w:fill="auto"/>
            <w:vAlign w:val="bottom"/>
          </w:tcPr>
          <w:p w14:paraId="0000011E"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5412" w:type="dxa"/>
            <w:shd w:val="clear" w:color="auto" w:fill="auto"/>
            <w:vAlign w:val="bottom"/>
          </w:tcPr>
          <w:p w14:paraId="0000011F"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 Number of Test Centers</w:t>
            </w:r>
          </w:p>
        </w:tc>
        <w:tc>
          <w:tcPr>
            <w:tcW w:w="1348" w:type="dxa"/>
            <w:shd w:val="clear" w:color="auto" w:fill="auto"/>
            <w:vAlign w:val="center"/>
          </w:tcPr>
          <w:p w14:paraId="00000120"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-0.00236</w:t>
            </w:r>
          </w:p>
        </w:tc>
        <w:tc>
          <w:tcPr>
            <w:tcW w:w="1634" w:type="dxa"/>
            <w:shd w:val="clear" w:color="auto" w:fill="auto"/>
            <w:vAlign w:val="bottom"/>
          </w:tcPr>
          <w:p w14:paraId="00000121"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w:t>
            </w:r>
          </w:p>
        </w:tc>
      </w:tr>
      <w:tr w:rsidR="00743DF7" w14:paraId="3ED1CEE2" w14:textId="77777777">
        <w:trPr>
          <w:trHeight w:val="289"/>
          <w:jc w:val="center"/>
        </w:trPr>
        <w:tc>
          <w:tcPr>
            <w:tcW w:w="779" w:type="dxa"/>
            <w:shd w:val="clear" w:color="auto" w:fill="auto"/>
            <w:vAlign w:val="bottom"/>
          </w:tcPr>
          <w:p w14:paraId="00000122"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5412" w:type="dxa"/>
            <w:shd w:val="clear" w:color="auto" w:fill="auto"/>
            <w:vAlign w:val="bottom"/>
          </w:tcPr>
          <w:p w14:paraId="00000123"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ADI (More Disadvantaged)</w:t>
            </w:r>
          </w:p>
        </w:tc>
        <w:tc>
          <w:tcPr>
            <w:tcW w:w="1348" w:type="dxa"/>
            <w:shd w:val="clear" w:color="auto" w:fill="auto"/>
            <w:vAlign w:val="bottom"/>
          </w:tcPr>
          <w:p w14:paraId="00000124"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0.02097</w:t>
            </w:r>
          </w:p>
        </w:tc>
        <w:tc>
          <w:tcPr>
            <w:tcW w:w="1634" w:type="dxa"/>
            <w:shd w:val="clear" w:color="auto" w:fill="auto"/>
            <w:vAlign w:val="bottom"/>
          </w:tcPr>
          <w:p w14:paraId="00000125"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r>
      <w:tr w:rsidR="00743DF7" w14:paraId="11FA7CC9" w14:textId="77777777">
        <w:trPr>
          <w:trHeight w:val="289"/>
          <w:jc w:val="center"/>
        </w:trPr>
        <w:tc>
          <w:tcPr>
            <w:tcW w:w="779" w:type="dxa"/>
            <w:shd w:val="clear" w:color="auto" w:fill="auto"/>
            <w:vAlign w:val="center"/>
          </w:tcPr>
          <w:p w14:paraId="00000126" w14:textId="77777777" w:rsidR="00743DF7"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5412" w:type="dxa"/>
            <w:shd w:val="clear" w:color="auto" w:fill="auto"/>
            <w:vAlign w:val="bottom"/>
          </w:tcPr>
          <w:p w14:paraId="00000127" w14:textId="77777777" w:rsidR="00743DF7"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Effective Number of Test </w:t>
            </w:r>
            <w:proofErr w:type="spellStart"/>
            <w:proofErr w:type="gramStart"/>
            <w:r>
              <w:rPr>
                <w:rFonts w:ascii="Times New Roman" w:eastAsia="Times New Roman" w:hAnsi="Times New Roman" w:cs="Times New Roman"/>
                <w:color w:val="000000"/>
                <w:sz w:val="20"/>
                <w:szCs w:val="20"/>
              </w:rPr>
              <w:t>Centers:ADI</w:t>
            </w:r>
            <w:proofErr w:type="spellEnd"/>
            <w:proofErr w:type="gramEnd"/>
            <w:r>
              <w:rPr>
                <w:rFonts w:ascii="Times New Roman" w:eastAsia="Times New Roman" w:hAnsi="Times New Roman" w:cs="Times New Roman"/>
                <w:color w:val="000000"/>
                <w:sz w:val="20"/>
                <w:szCs w:val="20"/>
              </w:rPr>
              <w:t xml:space="preserve"> (More Disadvantaged)</w:t>
            </w:r>
          </w:p>
        </w:tc>
        <w:tc>
          <w:tcPr>
            <w:tcW w:w="1348" w:type="dxa"/>
            <w:shd w:val="clear" w:color="auto" w:fill="auto"/>
            <w:vAlign w:val="bottom"/>
          </w:tcPr>
          <w:p w14:paraId="00000128"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-0.00678</w:t>
            </w:r>
          </w:p>
        </w:tc>
        <w:tc>
          <w:tcPr>
            <w:tcW w:w="1634" w:type="dxa"/>
            <w:shd w:val="clear" w:color="auto" w:fill="auto"/>
            <w:vAlign w:val="bottom"/>
          </w:tcPr>
          <w:p w14:paraId="00000129" w14:textId="77777777" w:rsidR="00743DF7"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r>
    </w:tbl>
    <w:p w14:paraId="0000012A" w14:textId="77777777" w:rsidR="00743DF7" w:rsidRPr="00397D95" w:rsidRDefault="00000000">
      <w:pPr>
        <w:pBdr>
          <w:bottom w:val="single" w:sz="6" w:space="1" w:color="000000"/>
        </w:pBdr>
        <w:spacing w:before="240" w:after="120" w:line="240" w:lineRule="auto"/>
        <w:jc w:val="both"/>
        <w:rPr>
          <w:rFonts w:ascii="Times New Roman" w:eastAsia="Times New Roman" w:hAnsi="Times New Roman" w:cs="Times New Roman"/>
          <w:b/>
          <w:bCs/>
          <w:sz w:val="20"/>
          <w:szCs w:val="20"/>
        </w:rPr>
      </w:pPr>
      <w:sdt>
        <w:sdtPr>
          <w:rPr>
            <w:b/>
            <w:bCs/>
          </w:rPr>
          <w:tag w:val="goog_rdk_254"/>
          <w:id w:val="-1557935531"/>
        </w:sdtPr>
        <w:sdtContent>
          <w:ins w:id="701" w:author="Sina Ansari" w:date="2024-08-16T17:30:00Z">
            <w:r w:rsidRPr="00397D95">
              <w:rPr>
                <w:rFonts w:ascii="Times New Roman" w:eastAsia="Times New Roman" w:hAnsi="Times New Roman" w:cs="Times New Roman"/>
                <w:b/>
                <w:bCs/>
                <w:color w:val="000000"/>
                <w:sz w:val="20"/>
                <w:szCs w:val="20"/>
              </w:rPr>
              <w:t xml:space="preserve">Discussion and </w:t>
            </w:r>
          </w:ins>
        </w:sdtContent>
      </w:sdt>
      <w:r w:rsidRPr="00397D95">
        <w:rPr>
          <w:rFonts w:ascii="Times New Roman" w:eastAsia="Times New Roman" w:hAnsi="Times New Roman" w:cs="Times New Roman"/>
          <w:b/>
          <w:bCs/>
          <w:sz w:val="20"/>
          <w:szCs w:val="20"/>
        </w:rPr>
        <w:t>Conclusion</w:t>
      </w:r>
    </w:p>
    <w:p w14:paraId="17756DAD" w14:textId="4C54090B" w:rsidR="00261BE1" w:rsidRDefault="006F139F" w:rsidP="00295A26">
      <w:pPr>
        <w:spacing w:before="240"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this study, the total number of SHIELD centers operating in each zip code each month </w:t>
      </w:r>
      <w:sdt>
        <w:sdtPr>
          <w:tag w:val="goog_rdk_102"/>
          <w:id w:val="2078781166"/>
        </w:sdtPr>
        <w:sdtContent/>
      </w:sdt>
      <w:sdt>
        <w:sdtPr>
          <w:tag w:val="goog_rdk_103"/>
          <w:id w:val="922692470"/>
        </w:sdtPr>
        <w:sdtContent/>
      </w:sdt>
      <w:r>
        <w:rPr>
          <w:rFonts w:ascii="Times New Roman" w:eastAsia="Times New Roman" w:hAnsi="Times New Roman" w:cs="Times New Roman"/>
          <w:sz w:val="20"/>
          <w:szCs w:val="20"/>
        </w:rPr>
        <w:t>was computed. However,</w:t>
      </w:r>
      <w:sdt>
        <w:sdtPr>
          <w:tag w:val="goog_rdk_104"/>
          <w:id w:val="-1028321169"/>
        </w:sdtPr>
        <w:sdtContent/>
      </w:sdt>
      <w:r>
        <w:rPr>
          <w:rFonts w:ascii="Times New Roman" w:eastAsia="Times New Roman" w:hAnsi="Times New Roman" w:cs="Times New Roman"/>
          <w:sz w:val="20"/>
          <w:szCs w:val="20"/>
        </w:rPr>
        <w:t xml:space="preserve"> it </w:t>
      </w:r>
      <w:r w:rsidR="00027EBF">
        <w:rPr>
          <w:rFonts w:ascii="Times New Roman" w:eastAsia="Times New Roman" w:hAnsi="Times New Roman" w:cs="Times New Roman"/>
          <w:sz w:val="20"/>
          <w:szCs w:val="20"/>
        </w:rPr>
        <w:t>could</w:t>
      </w:r>
      <w:r>
        <w:rPr>
          <w:rFonts w:ascii="Times New Roman" w:eastAsia="Times New Roman" w:hAnsi="Times New Roman" w:cs="Times New Roman"/>
          <w:sz w:val="20"/>
          <w:szCs w:val="20"/>
        </w:rPr>
        <w:t xml:space="preserve"> </w:t>
      </w:r>
      <w:sdt>
        <w:sdtPr>
          <w:tag w:val="goog_rdk_105"/>
          <w:id w:val="1194201430"/>
        </w:sdtPr>
        <w:sdtContent/>
      </w:sdt>
      <w:sdt>
        <w:sdtPr>
          <w:tag w:val="goog_rdk_106"/>
          <w:id w:val="1379511650"/>
        </w:sdtPr>
        <w:sdtContent/>
      </w:sdt>
      <w:r>
        <w:rPr>
          <w:rFonts w:ascii="Times New Roman" w:eastAsia="Times New Roman" w:hAnsi="Times New Roman" w:cs="Times New Roman"/>
          <w:sz w:val="20"/>
          <w:szCs w:val="20"/>
        </w:rPr>
        <w:t xml:space="preserve">be misleading, as it may not accurately represent how many of these centers effectively served the zip codes in which they were located. </w:t>
      </w:r>
      <w:r w:rsidR="00027EBF">
        <w:rPr>
          <w:rFonts w:ascii="Times New Roman" w:eastAsia="Times New Roman" w:hAnsi="Times New Roman" w:cs="Times New Roman"/>
          <w:sz w:val="20"/>
          <w:szCs w:val="20"/>
        </w:rPr>
        <w:t>Thus, we considered the effective number of SHIELD centers that served the zip code</w:t>
      </w:r>
      <w:sdt>
        <w:sdtPr>
          <w:tag w:val="goog_rdk_162"/>
          <w:id w:val="337512950"/>
        </w:sdtPr>
        <w:sdtContent>
          <w:del w:id="702" w:author="Sina Ansari" w:date="2024-08-16T14:57:00Z">
            <w:r w:rsidR="00027EBF">
              <w:rPr>
                <w:rFonts w:ascii="Times New Roman" w:eastAsia="Times New Roman" w:hAnsi="Times New Roman" w:cs="Times New Roman"/>
                <w:sz w:val="20"/>
                <w:szCs w:val="20"/>
              </w:rPr>
              <w:delText>,</w:delText>
            </w:r>
          </w:del>
        </w:sdtContent>
      </w:sdt>
      <w:r w:rsidR="00027EBF">
        <w:rPr>
          <w:rFonts w:ascii="Times New Roman" w:eastAsia="Times New Roman" w:hAnsi="Times New Roman" w:cs="Times New Roman"/>
          <w:sz w:val="20"/>
          <w:szCs w:val="20"/>
        </w:rPr>
        <w:t xml:space="preserve"> instead of </w:t>
      </w:r>
      <w:sdt>
        <w:sdtPr>
          <w:tag w:val="goog_rdk_163"/>
          <w:id w:val="1750378350"/>
        </w:sdtPr>
        <w:sdtContent>
          <w:del w:id="703" w:author="Sina Ansari" w:date="2024-08-16T14:57:00Z">
            <w:r w:rsidR="00027EBF">
              <w:rPr>
                <w:rFonts w:ascii="Times New Roman" w:eastAsia="Times New Roman" w:hAnsi="Times New Roman" w:cs="Times New Roman"/>
                <w:sz w:val="20"/>
                <w:szCs w:val="20"/>
              </w:rPr>
              <w:delText xml:space="preserve">just </w:delText>
            </w:r>
          </w:del>
        </w:sdtContent>
      </w:sdt>
      <w:r w:rsidR="00027EBF">
        <w:rPr>
          <w:rFonts w:ascii="Times New Roman" w:eastAsia="Times New Roman" w:hAnsi="Times New Roman" w:cs="Times New Roman"/>
          <w:sz w:val="20"/>
          <w:szCs w:val="20"/>
        </w:rPr>
        <w:t xml:space="preserve">the number of SHIELD centers that </w:t>
      </w:r>
      <w:proofErr w:type="gramStart"/>
      <w:r w:rsidR="0067299F">
        <w:rPr>
          <w:rFonts w:ascii="Times New Roman" w:eastAsia="Times New Roman" w:hAnsi="Times New Roman" w:cs="Times New Roman"/>
          <w:sz w:val="20"/>
          <w:szCs w:val="20"/>
        </w:rPr>
        <w:t>were</w:t>
      </w:r>
      <w:r w:rsidR="00027EBF">
        <w:rPr>
          <w:rFonts w:ascii="Times New Roman" w:eastAsia="Times New Roman" w:hAnsi="Times New Roman" w:cs="Times New Roman"/>
          <w:sz w:val="20"/>
          <w:szCs w:val="20"/>
        </w:rPr>
        <w:t xml:space="preserve"> located in</w:t>
      </w:r>
      <w:proofErr w:type="gramEnd"/>
      <w:r w:rsidR="00027EBF">
        <w:rPr>
          <w:rFonts w:ascii="Times New Roman" w:eastAsia="Times New Roman" w:hAnsi="Times New Roman" w:cs="Times New Roman"/>
          <w:sz w:val="20"/>
          <w:szCs w:val="20"/>
        </w:rPr>
        <w:t xml:space="preserve"> this zip code</w:t>
      </w:r>
      <w:r w:rsidR="00073FF6">
        <w:rPr>
          <w:rFonts w:ascii="Times New Roman" w:eastAsia="Times New Roman" w:hAnsi="Times New Roman" w:cs="Times New Roman"/>
          <w:sz w:val="20"/>
          <w:szCs w:val="20"/>
        </w:rPr>
        <w:t>. To calculate the effective number of SHIELD test centers each month</w:t>
      </w:r>
      <w:r w:rsidR="000F4756">
        <w:rPr>
          <w:rFonts w:ascii="Times New Roman" w:eastAsia="Times New Roman" w:hAnsi="Times New Roman" w:cs="Times New Roman"/>
          <w:sz w:val="20"/>
          <w:szCs w:val="20"/>
        </w:rPr>
        <w:t xml:space="preserve">, we </w:t>
      </w:r>
      <w:r w:rsidR="000F4756" w:rsidRPr="000F4756">
        <w:rPr>
          <w:rFonts w:ascii="Times New Roman" w:eastAsia="Times New Roman" w:hAnsi="Times New Roman" w:cs="Times New Roman"/>
          <w:sz w:val="20"/>
          <w:szCs w:val="20"/>
        </w:rPr>
        <w:t xml:space="preserve">determined the proportion of samples from each center </w:t>
      </w:r>
      <w:r w:rsidR="006A7D6B">
        <w:rPr>
          <w:rFonts w:ascii="Times New Roman" w:eastAsia="Times New Roman" w:hAnsi="Times New Roman" w:cs="Times New Roman"/>
          <w:sz w:val="20"/>
          <w:szCs w:val="20"/>
        </w:rPr>
        <w:t>and then</w:t>
      </w:r>
      <w:r w:rsidR="000F4756" w:rsidRPr="000F4756">
        <w:rPr>
          <w:rFonts w:ascii="Times New Roman" w:eastAsia="Times New Roman" w:hAnsi="Times New Roman" w:cs="Times New Roman"/>
          <w:sz w:val="20"/>
          <w:szCs w:val="20"/>
        </w:rPr>
        <w:t xml:space="preserve"> aggregated</w:t>
      </w:r>
      <w:r w:rsidR="006A7D6B">
        <w:rPr>
          <w:rFonts w:ascii="Times New Roman" w:eastAsia="Times New Roman" w:hAnsi="Times New Roman" w:cs="Times New Roman"/>
          <w:sz w:val="20"/>
          <w:szCs w:val="20"/>
        </w:rPr>
        <w:t xml:space="preserve"> these proportions</w:t>
      </w:r>
      <w:r w:rsidR="000F4756" w:rsidRPr="000F4756">
        <w:rPr>
          <w:rFonts w:ascii="Times New Roman" w:eastAsia="Times New Roman" w:hAnsi="Times New Roman" w:cs="Times New Roman"/>
          <w:sz w:val="20"/>
          <w:szCs w:val="20"/>
        </w:rPr>
        <w:t xml:space="preserve"> to find the effective number of SHIELD test centers per zip code.</w:t>
      </w:r>
      <w:r w:rsidR="00295A26">
        <w:rPr>
          <w:rFonts w:ascii="Times New Roman" w:eastAsia="Times New Roman" w:hAnsi="Times New Roman" w:cs="Times New Roman"/>
          <w:sz w:val="20"/>
          <w:szCs w:val="20"/>
        </w:rPr>
        <w:t xml:space="preserve"> </w:t>
      </w:r>
      <w:r w:rsidR="00261BE1">
        <w:rPr>
          <w:rFonts w:ascii="Times New Roman" w:eastAsia="Times New Roman" w:hAnsi="Times New Roman" w:cs="Times New Roman"/>
          <w:sz w:val="20"/>
          <w:szCs w:val="20"/>
        </w:rPr>
        <w:t xml:space="preserve">Figure 3 compares the average number of SHIELD test centers and the average effective number of SHIELD test centers across all zip codes over time. The root mean square error (RMSE) between them is 0.94, indicating a close alignment between these two metrics. While some variations exist, this small RMSE suggests that the centers were generally effective in their operations relative to their number. </w:t>
      </w:r>
    </w:p>
    <w:p w14:paraId="52A413D1" w14:textId="77777777" w:rsidR="00261BE1" w:rsidRDefault="00261BE1">
      <w:pPr>
        <w:spacing w:after="0" w:line="360" w:lineRule="auto"/>
        <w:jc w:val="both"/>
        <w:rPr>
          <w:rFonts w:ascii="Times New Roman" w:eastAsia="Times New Roman" w:hAnsi="Times New Roman" w:cs="Times New Roman"/>
          <w:sz w:val="20"/>
          <w:szCs w:val="20"/>
        </w:rPr>
      </w:pPr>
    </w:p>
    <w:p w14:paraId="16CCFB35" w14:textId="77777777" w:rsidR="00261BE1" w:rsidRDefault="00261BE1" w:rsidP="00261BE1">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5994395" wp14:editId="63C24CD8">
            <wp:extent cx="5943600" cy="3490595"/>
            <wp:effectExtent l="0" t="0" r="0" b="0"/>
            <wp:docPr id="1518428528" name="image1.png" descr="A graph showing the value of a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showing the value of a wave&#10;&#10;Description automatically generated with medium confidence"/>
                    <pic:cNvPicPr preferRelativeResize="0"/>
                  </pic:nvPicPr>
                  <pic:blipFill>
                    <a:blip r:embed="rId16"/>
                    <a:srcRect/>
                    <a:stretch>
                      <a:fillRect/>
                    </a:stretch>
                  </pic:blipFill>
                  <pic:spPr>
                    <a:xfrm>
                      <a:off x="0" y="0"/>
                      <a:ext cx="5943600" cy="3490595"/>
                    </a:xfrm>
                    <a:prstGeom prst="rect">
                      <a:avLst/>
                    </a:prstGeom>
                    <a:ln/>
                  </pic:spPr>
                </pic:pic>
              </a:graphicData>
            </a:graphic>
          </wp:inline>
        </w:drawing>
      </w:r>
    </w:p>
    <w:p w14:paraId="50CDE364" w14:textId="77777777" w:rsidR="00261BE1" w:rsidRDefault="00261BE1" w:rsidP="00261BE1">
      <w:pPr>
        <w:spacing w:after="24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t>Figure 3:</w:t>
      </w:r>
      <w:r>
        <w:rPr>
          <w:rFonts w:ascii="Times New Roman" w:eastAsia="Times New Roman" w:hAnsi="Times New Roman" w:cs="Times New Roman"/>
          <w:sz w:val="18"/>
          <w:szCs w:val="18"/>
        </w:rPr>
        <w:t xml:space="preserve"> Trends of SHIELD test centers and effective number of SHIELD centers over time for all zip codes</w:t>
      </w:r>
    </w:p>
    <w:p w14:paraId="38866492" w14:textId="77777777" w:rsidR="00261BE1" w:rsidRDefault="00261BE1">
      <w:pPr>
        <w:spacing w:after="0" w:line="360" w:lineRule="auto"/>
        <w:jc w:val="both"/>
        <w:rPr>
          <w:rFonts w:ascii="Times New Roman" w:eastAsia="Times New Roman" w:hAnsi="Times New Roman" w:cs="Times New Roman"/>
          <w:sz w:val="20"/>
          <w:szCs w:val="20"/>
        </w:rPr>
      </w:pPr>
    </w:p>
    <w:p w14:paraId="38CB2DE3" w14:textId="77777777" w:rsidR="00261BE1" w:rsidRDefault="00261BE1">
      <w:pPr>
        <w:spacing w:after="0" w:line="360" w:lineRule="auto"/>
        <w:jc w:val="both"/>
        <w:rPr>
          <w:rFonts w:ascii="Times New Roman" w:eastAsia="Times New Roman" w:hAnsi="Times New Roman" w:cs="Times New Roman"/>
          <w:sz w:val="20"/>
          <w:szCs w:val="20"/>
        </w:rPr>
      </w:pPr>
    </w:p>
    <w:p w14:paraId="19908B7F" w14:textId="77777777" w:rsidR="00261BE1" w:rsidRDefault="00261BE1">
      <w:pPr>
        <w:spacing w:after="0" w:line="360" w:lineRule="auto"/>
        <w:jc w:val="both"/>
        <w:rPr>
          <w:rFonts w:ascii="Times New Roman" w:eastAsia="Times New Roman" w:hAnsi="Times New Roman" w:cs="Times New Roman"/>
          <w:sz w:val="20"/>
          <w:szCs w:val="20"/>
        </w:rPr>
      </w:pPr>
    </w:p>
    <w:p w14:paraId="0000012B" w14:textId="65AC2EE9" w:rsidR="00743DF7" w:rsidRDefault="00000000">
      <w:pPr>
        <w:spacing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The results of this study highlight the critical role that the SHIELD testing program played in managing the COVID-19 pandemic, with particular emphasis on the proportion of these centers that were actively serving communities, the “effective number” of SHIELD test centers. While the overall number of SHIELD test centers increased during major waves of the pandemic, </w:t>
      </w:r>
      <w:sdt>
        <w:sdtPr>
          <w:tag w:val="goog_rdk_255"/>
          <w:id w:val="-1968505990"/>
        </w:sdtPr>
        <w:sdtContent>
          <w:ins w:id="704" w:author="Sina Ansari" w:date="2024-08-16T16:52:00Z">
            <w:r>
              <w:rPr>
                <w:rFonts w:ascii="Times New Roman" w:eastAsia="Times New Roman" w:hAnsi="Times New Roman" w:cs="Times New Roman"/>
                <w:sz w:val="20"/>
                <w:szCs w:val="20"/>
              </w:rPr>
              <w:t xml:space="preserve">the proportion of centers that effectively served their respective zip codes significantly </w:t>
            </w:r>
          </w:ins>
        </w:sdtContent>
      </w:sdt>
      <w:sdt>
        <w:sdtPr>
          <w:tag w:val="goog_rdk_256"/>
          <w:id w:val="-742104441"/>
        </w:sdtPr>
        <w:sdtContent>
          <w:del w:id="705" w:author="Sina Ansari" w:date="2024-08-16T16:52:00Z">
            <w:r>
              <w:rPr>
                <w:rFonts w:ascii="Times New Roman" w:eastAsia="Times New Roman" w:hAnsi="Times New Roman" w:cs="Times New Roman"/>
                <w:sz w:val="20"/>
                <w:szCs w:val="20"/>
              </w:rPr>
              <w:delText xml:space="preserve">it was the proportion of centers that </w:delText>
            </w:r>
          </w:del>
        </w:sdtContent>
      </w:sdt>
      <w:sdt>
        <w:sdtPr>
          <w:tag w:val="goog_rdk_257"/>
          <w:id w:val="-1056232998"/>
        </w:sdtPr>
        <w:sdtContent>
          <w:customXmlInsRangeStart w:id="706" w:author="Sina Ansari" w:date="2024-08-16T16:51:00Z"/>
          <w:sdt>
            <w:sdtPr>
              <w:tag w:val="goog_rdk_258"/>
              <w:id w:val="596680365"/>
            </w:sdtPr>
            <w:sdtContent>
              <w:customXmlInsRangeEnd w:id="706"/>
              <w:ins w:id="707" w:author="Sina Ansari" w:date="2024-08-16T16:51:00Z">
                <w:del w:id="708" w:author="Sina Ansari" w:date="2024-08-16T16:52:00Z">
                  <w:r>
                    <w:rPr>
                      <w:rFonts w:ascii="Times New Roman" w:eastAsia="Times New Roman" w:hAnsi="Times New Roman" w:cs="Times New Roman"/>
                      <w:sz w:val="20"/>
                      <w:szCs w:val="20"/>
                    </w:rPr>
                    <w:delText>effectively served</w:delText>
                  </w:r>
                </w:del>
              </w:ins>
              <w:customXmlInsRangeStart w:id="709" w:author="Sina Ansari" w:date="2024-08-16T16:51:00Z"/>
            </w:sdtContent>
          </w:sdt>
          <w:customXmlInsRangeEnd w:id="709"/>
        </w:sdtContent>
      </w:sdt>
      <w:sdt>
        <w:sdtPr>
          <w:tag w:val="goog_rdk_259"/>
          <w:id w:val="-331371841"/>
        </w:sdtPr>
        <w:sdtContent>
          <w:del w:id="710" w:author="Sina Ansari" w:date="2024-08-16T16:52:00Z">
            <w:r>
              <w:rPr>
                <w:rFonts w:ascii="Times New Roman" w:eastAsia="Times New Roman" w:hAnsi="Times New Roman" w:cs="Times New Roman"/>
                <w:sz w:val="20"/>
                <w:szCs w:val="20"/>
              </w:rPr>
              <w:delText xml:space="preserve">were effectively serving their respective zip codes that had a significant impact on </w:delText>
            </w:r>
          </w:del>
        </w:sdtContent>
      </w:sdt>
      <w:r>
        <w:rPr>
          <w:rFonts w:ascii="Times New Roman" w:eastAsia="Times New Roman" w:hAnsi="Times New Roman" w:cs="Times New Roman"/>
          <w:sz w:val="20"/>
          <w:szCs w:val="20"/>
        </w:rPr>
        <w:t>reduc</w:t>
      </w:r>
      <w:sdt>
        <w:sdtPr>
          <w:tag w:val="goog_rdk_260"/>
          <w:id w:val="-1301215255"/>
        </w:sdtPr>
        <w:sdtContent>
          <w:ins w:id="711" w:author="Sina Ansari" w:date="2024-08-16T16:52:00Z">
            <w:r>
              <w:rPr>
                <w:rFonts w:ascii="Times New Roman" w:eastAsia="Times New Roman" w:hAnsi="Times New Roman" w:cs="Times New Roman"/>
                <w:sz w:val="20"/>
                <w:szCs w:val="20"/>
              </w:rPr>
              <w:t xml:space="preserve">ed </w:t>
            </w:r>
          </w:ins>
        </w:sdtContent>
      </w:sdt>
      <w:sdt>
        <w:sdtPr>
          <w:tag w:val="goog_rdk_261"/>
          <w:id w:val="-1217654825"/>
        </w:sdtPr>
        <w:sdtContent>
          <w:del w:id="712" w:author="Sina Ansari" w:date="2024-08-16T16:52:00Z">
            <w:r>
              <w:rPr>
                <w:rFonts w:ascii="Times New Roman" w:eastAsia="Times New Roman" w:hAnsi="Times New Roman" w:cs="Times New Roman"/>
                <w:sz w:val="20"/>
                <w:szCs w:val="20"/>
              </w:rPr>
              <w:delText xml:space="preserve">ing </w:delText>
            </w:r>
          </w:del>
        </w:sdtContent>
      </w:sdt>
      <w:sdt>
        <w:sdtPr>
          <w:tag w:val="goog_rdk_262"/>
          <w:id w:val="-137892152"/>
        </w:sdtPr>
        <w:sdtContent>
          <w:ins w:id="713" w:author="Sina Ansari" w:date="2024-08-16T16:52:00Z">
            <w:r>
              <w:rPr>
                <w:rFonts w:ascii="Times New Roman" w:eastAsia="Times New Roman" w:hAnsi="Times New Roman" w:cs="Times New Roman"/>
                <w:sz w:val="20"/>
                <w:szCs w:val="20"/>
              </w:rPr>
              <w:t>the COVID-19</w:t>
            </w:r>
          </w:ins>
        </w:sdtContent>
      </w:sdt>
      <w:sdt>
        <w:sdtPr>
          <w:tag w:val="goog_rdk_263"/>
          <w:id w:val="-583065072"/>
        </w:sdtPr>
        <w:sdtContent>
          <w:del w:id="714" w:author="Sina Ansari" w:date="2024-08-16T16:52: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w:t>
      </w:r>
    </w:p>
    <w:p w14:paraId="0000012C" w14:textId="77777777" w:rsidR="00743DF7" w:rsidRDefault="00000000">
      <w:pPr>
        <w:spacing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During the Alpha and Delta waves, the effective number of SHIELD test centers alone did not significantly lower </w:t>
      </w:r>
      <w:sdt>
        <w:sdtPr>
          <w:tag w:val="goog_rdk_264"/>
          <w:id w:val="59440710"/>
        </w:sdtPr>
        <w:sdtContent>
          <w:ins w:id="715" w:author="Sina Ansari" w:date="2024-08-16T16:51:00Z">
            <w:r>
              <w:rPr>
                <w:rFonts w:ascii="Times New Roman" w:eastAsia="Times New Roman" w:hAnsi="Times New Roman" w:cs="Times New Roman"/>
                <w:sz w:val="20"/>
                <w:szCs w:val="20"/>
              </w:rPr>
              <w:t>the COVID-19</w:t>
            </w:r>
          </w:ins>
        </w:sdtContent>
      </w:sdt>
      <w:sdt>
        <w:sdtPr>
          <w:tag w:val="goog_rdk_265"/>
          <w:id w:val="1060983046"/>
        </w:sdtPr>
        <w:sdtContent>
          <w:del w:id="716" w:author="Sina Ansari" w:date="2024-08-16T16:51: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 However, during the Omicron wave, the results revealed that when a higher proportion of SHIELD centers actively served their communities, particularly in more disadvantaged areas, there was a statistically significant reduction in COVID-19 ICU admission rate. This </w:t>
      </w:r>
      <w:sdt>
        <w:sdtPr>
          <w:tag w:val="goog_rdk_266"/>
          <w:id w:val="-1586375397"/>
        </w:sdtPr>
        <w:sdtContent>
          <w:ins w:id="717" w:author="Sina Ansari" w:date="2024-08-16T17:30:00Z">
            <w:r>
              <w:rPr>
                <w:rFonts w:ascii="Times New Roman" w:eastAsia="Times New Roman" w:hAnsi="Times New Roman" w:cs="Times New Roman"/>
                <w:sz w:val="20"/>
                <w:szCs w:val="20"/>
              </w:rPr>
              <w:t xml:space="preserve">provides </w:t>
            </w:r>
            <w:proofErr w:type="gramStart"/>
            <w:r>
              <w:rPr>
                <w:rFonts w:ascii="Times New Roman" w:eastAsia="Times New Roman" w:hAnsi="Times New Roman" w:cs="Times New Roman"/>
                <w:sz w:val="20"/>
                <w:szCs w:val="20"/>
              </w:rPr>
              <w:t>an evidence</w:t>
            </w:r>
            <w:proofErr w:type="gramEnd"/>
            <w:r>
              <w:rPr>
                <w:rFonts w:ascii="Times New Roman" w:eastAsia="Times New Roman" w:hAnsi="Times New Roman" w:cs="Times New Roman"/>
                <w:sz w:val="20"/>
                <w:szCs w:val="20"/>
              </w:rPr>
              <w:t xml:space="preserve"> for the significant </w:t>
            </w:r>
          </w:ins>
        </w:sdtContent>
      </w:sdt>
      <w:sdt>
        <w:sdtPr>
          <w:tag w:val="goog_rdk_267"/>
          <w:id w:val="-981155744"/>
        </w:sdtPr>
        <w:sdtContent>
          <w:del w:id="718" w:author="Sina Ansari" w:date="2024-08-16T17:30:00Z">
            <w:r>
              <w:rPr>
                <w:rFonts w:ascii="Times New Roman" w:eastAsia="Times New Roman" w:hAnsi="Times New Roman" w:cs="Times New Roman"/>
                <w:sz w:val="20"/>
                <w:szCs w:val="20"/>
              </w:rPr>
              <w:delText xml:space="preserve">suggests that the </w:delText>
            </w:r>
          </w:del>
        </w:sdtContent>
      </w:sdt>
      <w:sdt>
        <w:sdtPr>
          <w:tag w:val="goog_rdk_268"/>
          <w:id w:val="-2052920160"/>
        </w:sdtPr>
        <w:sdtContent>
          <w:proofErr w:type="spellStart"/>
          <w:ins w:id="719" w:author="Sina Ansari" w:date="2024-08-16T17:30:00Z">
            <w:r>
              <w:rPr>
                <w:rFonts w:ascii="Times New Roman" w:eastAsia="Times New Roman" w:hAnsi="Times New Roman" w:cs="Times New Roman"/>
                <w:sz w:val="20"/>
                <w:szCs w:val="20"/>
              </w:rPr>
              <w:t>impact</w:t>
            </w:r>
          </w:ins>
        </w:sdtContent>
      </w:sdt>
      <w:sdt>
        <w:sdtPr>
          <w:tag w:val="goog_rdk_269"/>
          <w:id w:val="644706408"/>
        </w:sdtPr>
        <w:sdtContent>
          <w:del w:id="720" w:author="Sina Ansari" w:date="2024-08-16T17:30:00Z">
            <w:r>
              <w:rPr>
                <w:rFonts w:ascii="Times New Roman" w:eastAsia="Times New Roman" w:hAnsi="Times New Roman" w:cs="Times New Roman"/>
                <w:sz w:val="20"/>
                <w:szCs w:val="20"/>
              </w:rPr>
              <w:delText xml:space="preserve">effectiveness </w:delText>
            </w:r>
          </w:del>
        </w:sdtContent>
      </w:sdt>
      <w:r>
        <w:rPr>
          <w:rFonts w:ascii="Times New Roman" w:eastAsia="Times New Roman" w:hAnsi="Times New Roman" w:cs="Times New Roman"/>
          <w:sz w:val="20"/>
          <w:szCs w:val="20"/>
        </w:rPr>
        <w:t>of</w:t>
      </w:r>
      <w:proofErr w:type="spellEnd"/>
      <w:r>
        <w:rPr>
          <w:rFonts w:ascii="Times New Roman" w:eastAsia="Times New Roman" w:hAnsi="Times New Roman" w:cs="Times New Roman"/>
          <w:sz w:val="20"/>
          <w:szCs w:val="20"/>
        </w:rPr>
        <w:t xml:space="preserve"> </w:t>
      </w:r>
      <w:sdt>
        <w:sdtPr>
          <w:tag w:val="goog_rdk_270"/>
          <w:id w:val="-1347930422"/>
        </w:sdtPr>
        <w:sdtContent>
          <w:ins w:id="721" w:author="Sina Ansari" w:date="2024-08-16T17:30:00Z">
            <w:r>
              <w:rPr>
                <w:rFonts w:ascii="Times New Roman" w:eastAsia="Times New Roman" w:hAnsi="Times New Roman" w:cs="Times New Roman"/>
                <w:sz w:val="20"/>
                <w:szCs w:val="20"/>
              </w:rPr>
              <w:t xml:space="preserve">the </w:t>
            </w:r>
          </w:ins>
        </w:sdtContent>
      </w:sdt>
      <w:r>
        <w:rPr>
          <w:rFonts w:ascii="Times New Roman" w:eastAsia="Times New Roman" w:hAnsi="Times New Roman" w:cs="Times New Roman"/>
          <w:sz w:val="20"/>
          <w:szCs w:val="20"/>
        </w:rPr>
        <w:t xml:space="preserve">number of testing centers </w:t>
      </w:r>
      <w:sdt>
        <w:sdtPr>
          <w:tag w:val="goog_rdk_271"/>
          <w:id w:val="572316597"/>
        </w:sdtPr>
        <w:sdtContent>
          <w:ins w:id="722" w:author="Sina Ansari" w:date="2024-08-16T17:31:00Z">
            <w:r>
              <w:rPr>
                <w:rFonts w:ascii="Times New Roman" w:eastAsia="Times New Roman" w:hAnsi="Times New Roman" w:cs="Times New Roman"/>
                <w:sz w:val="20"/>
                <w:szCs w:val="20"/>
              </w:rPr>
              <w:t>on</w:t>
            </w:r>
          </w:ins>
        </w:sdtContent>
      </w:sdt>
      <w:sdt>
        <w:sdtPr>
          <w:tag w:val="goog_rdk_272"/>
          <w:id w:val="724653904"/>
        </w:sdtPr>
        <w:sdtContent>
          <w:del w:id="723" w:author="Sina Ansari" w:date="2024-08-16T17:31:00Z">
            <w:r>
              <w:rPr>
                <w:rFonts w:ascii="Times New Roman" w:eastAsia="Times New Roman" w:hAnsi="Times New Roman" w:cs="Times New Roman"/>
                <w:sz w:val="20"/>
                <w:szCs w:val="20"/>
              </w:rPr>
              <w:delText>was crucial in</w:delText>
            </w:r>
          </w:del>
        </w:sdtContent>
      </w:sdt>
      <w:r>
        <w:rPr>
          <w:rFonts w:ascii="Times New Roman" w:eastAsia="Times New Roman" w:hAnsi="Times New Roman" w:cs="Times New Roman"/>
          <w:sz w:val="20"/>
          <w:szCs w:val="20"/>
        </w:rPr>
        <w:t xml:space="preserve"> mitigating severe COVID-19 outcomes. The lag analysis further supports this conclusion, showing that an increase in the effective number of SHIELD centers led to sustained reductions in </w:t>
      </w:r>
      <w:sdt>
        <w:sdtPr>
          <w:tag w:val="goog_rdk_273"/>
          <w:id w:val="-1429169"/>
        </w:sdtPr>
        <w:sdtContent>
          <w:ins w:id="724" w:author="Sina Ansari" w:date="2024-08-16T16:52:00Z">
            <w:r>
              <w:rPr>
                <w:rFonts w:ascii="Times New Roman" w:eastAsia="Times New Roman" w:hAnsi="Times New Roman" w:cs="Times New Roman"/>
                <w:sz w:val="20"/>
                <w:szCs w:val="20"/>
              </w:rPr>
              <w:t>COVID-19</w:t>
            </w:r>
          </w:ins>
        </w:sdtContent>
      </w:sdt>
      <w:sdt>
        <w:sdtPr>
          <w:tag w:val="goog_rdk_274"/>
          <w:id w:val="167418"/>
        </w:sdtPr>
        <w:sdtContent>
          <w:del w:id="725" w:author="Sina Ansari" w:date="2024-08-16T16:52:00Z">
            <w:r>
              <w:rPr>
                <w:rFonts w:ascii="Times New Roman" w:eastAsia="Times New Roman" w:hAnsi="Times New Roman" w:cs="Times New Roman"/>
                <w:sz w:val="20"/>
                <w:szCs w:val="20"/>
              </w:rPr>
              <w:delText>COVID</w:delText>
            </w:r>
          </w:del>
        </w:sdtContent>
      </w:sdt>
      <w:r>
        <w:rPr>
          <w:rFonts w:ascii="Times New Roman" w:eastAsia="Times New Roman" w:hAnsi="Times New Roman" w:cs="Times New Roman"/>
          <w:sz w:val="20"/>
          <w:szCs w:val="20"/>
        </w:rPr>
        <w:t xml:space="preserve"> ICU admission rates over time, particularly in socio-economically disadvantaged areas. This underscores the importance of </w:t>
      </w:r>
      <w:sdt>
        <w:sdtPr>
          <w:tag w:val="goog_rdk_275"/>
          <w:id w:val="375898714"/>
        </w:sdtPr>
        <w:sdtContent>
          <w:ins w:id="726" w:author="Sina Ansari" w:date="2024-08-16T16:51:00Z">
            <w:r>
              <w:rPr>
                <w:rFonts w:ascii="Times New Roman" w:eastAsia="Times New Roman" w:hAnsi="Times New Roman" w:cs="Times New Roman"/>
                <w:sz w:val="20"/>
                <w:szCs w:val="20"/>
              </w:rPr>
              <w:t>maintaining the number of testing centers and</w:t>
            </w:r>
          </w:ins>
        </w:sdtContent>
      </w:sdt>
      <w:sdt>
        <w:sdtPr>
          <w:tag w:val="goog_rdk_276"/>
          <w:id w:val="1793406320"/>
        </w:sdtPr>
        <w:sdtContent>
          <w:del w:id="727" w:author="Sina Ansari" w:date="2024-08-16T16:51:00Z">
            <w:r>
              <w:rPr>
                <w:rFonts w:ascii="Times New Roman" w:eastAsia="Times New Roman" w:hAnsi="Times New Roman" w:cs="Times New Roman"/>
                <w:sz w:val="20"/>
                <w:szCs w:val="20"/>
              </w:rPr>
              <w:delText>not only maintaining the number of testing centers but also</w:delText>
            </w:r>
          </w:del>
        </w:sdtContent>
      </w:sdt>
      <w:r>
        <w:rPr>
          <w:rFonts w:ascii="Times New Roman" w:eastAsia="Times New Roman" w:hAnsi="Times New Roman" w:cs="Times New Roman"/>
          <w:sz w:val="20"/>
          <w:szCs w:val="20"/>
        </w:rPr>
        <w:t xml:space="preserve"> ensuring that these centers are strategically deployed and effectively utilized to meet the evolving demands of the pandemic.</w:t>
      </w:r>
    </w:p>
    <w:p w14:paraId="0000012D" w14:textId="77777777" w:rsidR="00743DF7" w:rsidRDefault="00000000">
      <w:pPr>
        <w:spacing w:after="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summary, the findings suggest that the success of the SHIELD testing program depended not just on the </w:t>
      </w:r>
      <w:sdt>
        <w:sdtPr>
          <w:tag w:val="goog_rdk_277"/>
          <w:id w:val="1290393126"/>
        </w:sdtPr>
        <w:sdtContent>
          <w:ins w:id="728" w:author="Sina Ansari" w:date="2024-08-16T16:52:00Z">
            <w:r>
              <w:rPr>
                <w:rFonts w:ascii="Times New Roman" w:eastAsia="Times New Roman" w:hAnsi="Times New Roman" w:cs="Times New Roman"/>
                <w:sz w:val="20"/>
                <w:szCs w:val="20"/>
              </w:rPr>
              <w:t>number</w:t>
            </w:r>
          </w:ins>
        </w:sdtContent>
      </w:sdt>
      <w:sdt>
        <w:sdtPr>
          <w:tag w:val="goog_rdk_278"/>
          <w:id w:val="-729923187"/>
        </w:sdtPr>
        <w:sdtContent>
          <w:del w:id="729" w:author="Sina Ansari" w:date="2024-08-16T16:52:00Z">
            <w:r>
              <w:rPr>
                <w:rFonts w:ascii="Times New Roman" w:eastAsia="Times New Roman" w:hAnsi="Times New Roman" w:cs="Times New Roman"/>
                <w:sz w:val="20"/>
                <w:szCs w:val="20"/>
              </w:rPr>
              <w:delText>quantity</w:delText>
            </w:r>
          </w:del>
        </w:sdtContent>
      </w:sdt>
      <w:r>
        <w:rPr>
          <w:rFonts w:ascii="Times New Roman" w:eastAsia="Times New Roman" w:hAnsi="Times New Roman" w:cs="Times New Roman"/>
          <w:sz w:val="20"/>
          <w:szCs w:val="20"/>
        </w:rPr>
        <w:t xml:space="preserve"> of testing centers</w:t>
      </w:r>
      <w:sdt>
        <w:sdtPr>
          <w:tag w:val="goog_rdk_279"/>
          <w:id w:val="165603153"/>
        </w:sdtPr>
        <w:sdtContent>
          <w:del w:id="730" w:author="Sina Ansari" w:date="2024-08-16T16:52:00Z">
            <w:r>
              <w:rPr>
                <w:rFonts w:ascii="Times New Roman" w:eastAsia="Times New Roman" w:hAnsi="Times New Roman" w:cs="Times New Roman"/>
                <w:sz w:val="20"/>
                <w:szCs w:val="20"/>
              </w:rPr>
              <w:delText>,</w:delText>
            </w:r>
          </w:del>
        </w:sdtContent>
      </w:sdt>
      <w:r>
        <w:rPr>
          <w:rFonts w:ascii="Times New Roman" w:eastAsia="Times New Roman" w:hAnsi="Times New Roman" w:cs="Times New Roman"/>
          <w:sz w:val="20"/>
          <w:szCs w:val="20"/>
        </w:rPr>
        <w:t xml:space="preserve"> but on their effectiveness, specifically how well they are strategically placed in areas where they are most needed, based on factors like socio-economic conditions and how efficiently they operate to maximize their impact. This strategic deployment and effective utilization are necessary to ensure that all communities, especially those that are more disadvantaged, have adequate access to testing resources, which is vital for controlling the spread of the virus and reducing severe outcomes.</w:t>
      </w:r>
    </w:p>
    <w:p w14:paraId="0000012E" w14:textId="77777777" w:rsidR="00743DF7" w:rsidRDefault="00000000">
      <w:pPr>
        <w:spacing w:after="12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Future public health strategies should </w:t>
      </w:r>
      <w:sdt>
        <w:sdtPr>
          <w:tag w:val="goog_rdk_280"/>
          <w:id w:val="-1966724914"/>
        </w:sdtPr>
        <w:sdtContent>
          <w:ins w:id="731" w:author="Sina Ansari" w:date="2024-08-16T16:52:00Z">
            <w:r>
              <w:rPr>
                <w:rFonts w:ascii="Times New Roman" w:eastAsia="Times New Roman" w:hAnsi="Times New Roman" w:cs="Times New Roman"/>
                <w:sz w:val="20"/>
                <w:szCs w:val="20"/>
              </w:rPr>
              <w:t>optimize</w:t>
            </w:r>
          </w:ins>
        </w:sdtContent>
      </w:sdt>
      <w:sdt>
        <w:sdtPr>
          <w:tag w:val="goog_rdk_281"/>
          <w:id w:val="-1180968007"/>
        </w:sdtPr>
        <w:sdtContent>
          <w:del w:id="732" w:author="Sina Ansari" w:date="2024-08-16T16:52:00Z">
            <w:r>
              <w:rPr>
                <w:rFonts w:ascii="Times New Roman" w:eastAsia="Times New Roman" w:hAnsi="Times New Roman" w:cs="Times New Roman"/>
                <w:sz w:val="20"/>
                <w:szCs w:val="20"/>
              </w:rPr>
              <w:delText>focus on optimizing</w:delText>
            </w:r>
          </w:del>
        </w:sdtContent>
      </w:sdt>
      <w:r>
        <w:rPr>
          <w:rFonts w:ascii="Times New Roman" w:eastAsia="Times New Roman" w:hAnsi="Times New Roman" w:cs="Times New Roman"/>
          <w:sz w:val="20"/>
          <w:szCs w:val="20"/>
        </w:rPr>
        <w:t xml:space="preserve"> the deployment and operation of testing centers, particularly in vulnerable communities, to maximize their impact on reducing severe health outcomes during a pandemic.</w:t>
      </w:r>
    </w:p>
    <w:p w14:paraId="0000012F" w14:textId="77777777" w:rsidR="00743DF7" w:rsidRDefault="00000000">
      <w:pPr>
        <w:pBdr>
          <w:bottom w:val="single" w:sz="6" w:space="1" w:color="000000"/>
        </w:pBdr>
        <w:spacing w:after="12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References</w:t>
      </w:r>
    </w:p>
    <w:p w14:paraId="00000130" w14:textId="77777777" w:rsidR="00743DF7" w:rsidRDefault="00000000">
      <w:pPr>
        <w:ind w:left="270" w:hanging="270"/>
        <w:jc w:val="both"/>
        <w:rPr>
          <w:rFonts w:ascii="Times New Roman" w:eastAsia="Times New Roman" w:hAnsi="Times New Roman" w:cs="Times New Roman"/>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rPr>
        <w:tab/>
      </w:r>
      <w:proofErr w:type="spellStart"/>
      <w:r>
        <w:rPr>
          <w:rFonts w:ascii="Times New Roman" w:eastAsia="Times New Roman" w:hAnsi="Times New Roman" w:cs="Times New Roman"/>
          <w:sz w:val="20"/>
          <w:szCs w:val="20"/>
        </w:rPr>
        <w:t>Worldometer</w:t>
      </w:r>
      <w:proofErr w:type="spellEnd"/>
      <w:r>
        <w:rPr>
          <w:rFonts w:ascii="Times New Roman" w:eastAsia="Times New Roman" w:hAnsi="Times New Roman" w:cs="Times New Roman"/>
          <w:sz w:val="20"/>
          <w:szCs w:val="20"/>
        </w:rPr>
        <w:t>, “COVID-19 Stats,” https://www.worldometers.info/coronavirus/.</w:t>
      </w:r>
    </w:p>
    <w:p w14:paraId="00000131"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Pr>
          <w:rFonts w:ascii="Times New Roman" w:eastAsia="Times New Roman" w:hAnsi="Times New Roman" w:cs="Times New Roman"/>
          <w:sz w:val="20"/>
          <w:szCs w:val="20"/>
        </w:rPr>
        <w:tab/>
        <w:t xml:space="preserve">S. M. Abate, S. Ahmed Ali, B. </w:t>
      </w:r>
      <w:proofErr w:type="spellStart"/>
      <w:r>
        <w:rPr>
          <w:rFonts w:ascii="Times New Roman" w:eastAsia="Times New Roman" w:hAnsi="Times New Roman" w:cs="Times New Roman"/>
          <w:sz w:val="20"/>
          <w:szCs w:val="20"/>
        </w:rPr>
        <w:t>Mantfardo</w:t>
      </w:r>
      <w:proofErr w:type="spellEnd"/>
      <w:r>
        <w:rPr>
          <w:rFonts w:ascii="Times New Roman" w:eastAsia="Times New Roman" w:hAnsi="Times New Roman" w:cs="Times New Roman"/>
          <w:sz w:val="20"/>
          <w:szCs w:val="20"/>
        </w:rPr>
        <w:t xml:space="preserve">, and B. Basu, “Rate of Intensive Care Unit admission and outcomes among patients with coronavirus: A systematic review and Meta-analysis,” </w:t>
      </w:r>
      <w:proofErr w:type="spellStart"/>
      <w:r>
        <w:rPr>
          <w:rFonts w:ascii="Times New Roman" w:eastAsia="Times New Roman" w:hAnsi="Times New Roman" w:cs="Times New Roman"/>
          <w:i/>
          <w:sz w:val="20"/>
          <w:szCs w:val="20"/>
        </w:rPr>
        <w:t>PLoS</w:t>
      </w:r>
      <w:proofErr w:type="spellEnd"/>
      <w:r>
        <w:rPr>
          <w:rFonts w:ascii="Times New Roman" w:eastAsia="Times New Roman" w:hAnsi="Times New Roman" w:cs="Times New Roman"/>
          <w:i/>
          <w:sz w:val="20"/>
          <w:szCs w:val="20"/>
        </w:rPr>
        <w:t xml:space="preserve"> One</w:t>
      </w:r>
      <w:r>
        <w:rPr>
          <w:rFonts w:ascii="Times New Roman" w:eastAsia="Times New Roman" w:hAnsi="Times New Roman" w:cs="Times New Roman"/>
          <w:sz w:val="20"/>
          <w:szCs w:val="20"/>
        </w:rPr>
        <w:t>, vol. 15, no. 7, p. e0235653, 2020.</w:t>
      </w:r>
    </w:p>
    <w:p w14:paraId="00000132"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rPr>
        <w:tab/>
        <w:t xml:space="preserve">J. F. Figueroa, R. K. </w:t>
      </w:r>
      <w:proofErr w:type="spellStart"/>
      <w:r>
        <w:rPr>
          <w:rFonts w:ascii="Times New Roman" w:eastAsia="Times New Roman" w:hAnsi="Times New Roman" w:cs="Times New Roman"/>
          <w:sz w:val="20"/>
          <w:szCs w:val="20"/>
        </w:rPr>
        <w:t>Wadhera</w:t>
      </w:r>
      <w:proofErr w:type="spellEnd"/>
      <w:r>
        <w:rPr>
          <w:rFonts w:ascii="Times New Roman" w:eastAsia="Times New Roman" w:hAnsi="Times New Roman" w:cs="Times New Roman"/>
          <w:sz w:val="20"/>
          <w:szCs w:val="20"/>
        </w:rPr>
        <w:t xml:space="preserve">, D. Lee, R. W. Yeh, and B. D. Sommers, “Community-Level Factors Associated </w:t>
      </w:r>
      <w:proofErr w:type="gramStart"/>
      <w:r>
        <w:rPr>
          <w:rFonts w:ascii="Times New Roman" w:eastAsia="Times New Roman" w:hAnsi="Times New Roman" w:cs="Times New Roman"/>
          <w:sz w:val="20"/>
          <w:szCs w:val="20"/>
        </w:rPr>
        <w:t>With</w:t>
      </w:r>
      <w:proofErr w:type="gramEnd"/>
      <w:r>
        <w:rPr>
          <w:rFonts w:ascii="Times New Roman" w:eastAsia="Times New Roman" w:hAnsi="Times New Roman" w:cs="Times New Roman"/>
          <w:sz w:val="20"/>
          <w:szCs w:val="20"/>
        </w:rPr>
        <w:t xml:space="preserve"> Racial And Ethnic Disparities In COVID-19 Rates In Massachusetts: Study examines community-level factors associated with racial and ethnic disparities in COVID-19 rates in Massachusetts.,” </w:t>
      </w:r>
      <w:r>
        <w:rPr>
          <w:rFonts w:ascii="Times New Roman" w:eastAsia="Times New Roman" w:hAnsi="Times New Roman" w:cs="Times New Roman"/>
          <w:i/>
          <w:sz w:val="20"/>
          <w:szCs w:val="20"/>
        </w:rPr>
        <w:t xml:space="preserve">Health </w:t>
      </w:r>
      <w:proofErr w:type="spellStart"/>
      <w:r>
        <w:rPr>
          <w:rFonts w:ascii="Times New Roman" w:eastAsia="Times New Roman" w:hAnsi="Times New Roman" w:cs="Times New Roman"/>
          <w:i/>
          <w:sz w:val="20"/>
          <w:szCs w:val="20"/>
        </w:rPr>
        <w:t>Aff</w:t>
      </w:r>
      <w:proofErr w:type="spellEnd"/>
      <w:r>
        <w:rPr>
          <w:rFonts w:ascii="Times New Roman" w:eastAsia="Times New Roman" w:hAnsi="Times New Roman" w:cs="Times New Roman"/>
          <w:sz w:val="20"/>
          <w:szCs w:val="20"/>
        </w:rPr>
        <w:t>, vol. 39, no. 11, pp. 1984–1992, 2020.</w:t>
      </w:r>
    </w:p>
    <w:p w14:paraId="00000133"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w:t>
      </w:r>
      <w:r>
        <w:rPr>
          <w:rFonts w:ascii="Times New Roman" w:eastAsia="Times New Roman" w:hAnsi="Times New Roman" w:cs="Times New Roman"/>
          <w:sz w:val="20"/>
          <w:szCs w:val="20"/>
        </w:rPr>
        <w:tab/>
        <w:t xml:space="preserve">S. Bhayani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“Dialysis, COVID-19, poverty, and race in greater Chicago: an ecological analysis,” </w:t>
      </w:r>
      <w:r>
        <w:rPr>
          <w:rFonts w:ascii="Times New Roman" w:eastAsia="Times New Roman" w:hAnsi="Times New Roman" w:cs="Times New Roman"/>
          <w:i/>
          <w:sz w:val="20"/>
          <w:szCs w:val="20"/>
        </w:rPr>
        <w:t>Kidney Med</w:t>
      </w:r>
      <w:r>
        <w:rPr>
          <w:rFonts w:ascii="Times New Roman" w:eastAsia="Times New Roman" w:hAnsi="Times New Roman" w:cs="Times New Roman"/>
          <w:sz w:val="20"/>
          <w:szCs w:val="20"/>
        </w:rPr>
        <w:t>, vol. 2, no. 5, pp. 552–558, 2020.</w:t>
      </w:r>
    </w:p>
    <w:p w14:paraId="00000134"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rPr>
        <w:tab/>
        <w:t xml:space="preserve">D. Ge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“Screening for Social Risk Factors in the ICU During the Pandemic,” </w:t>
      </w:r>
      <w:r>
        <w:rPr>
          <w:rFonts w:ascii="Times New Roman" w:eastAsia="Times New Roman" w:hAnsi="Times New Roman" w:cs="Times New Roman"/>
          <w:i/>
          <w:sz w:val="20"/>
          <w:szCs w:val="20"/>
        </w:rPr>
        <w:t xml:space="preserve">Crit Care </w:t>
      </w:r>
      <w:proofErr w:type="spellStart"/>
      <w:r>
        <w:rPr>
          <w:rFonts w:ascii="Times New Roman" w:eastAsia="Times New Roman" w:hAnsi="Times New Roman" w:cs="Times New Roman"/>
          <w:i/>
          <w:sz w:val="20"/>
          <w:szCs w:val="20"/>
        </w:rPr>
        <w:t>Explor</w:t>
      </w:r>
      <w:proofErr w:type="spellEnd"/>
      <w:r>
        <w:rPr>
          <w:rFonts w:ascii="Times New Roman" w:eastAsia="Times New Roman" w:hAnsi="Times New Roman" w:cs="Times New Roman"/>
          <w:sz w:val="20"/>
          <w:szCs w:val="20"/>
        </w:rPr>
        <w:t>, vol. 4, no. 10, p. e0761, 2022.</w:t>
      </w:r>
    </w:p>
    <w:p w14:paraId="00000135"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w:t>
      </w:r>
      <w:r>
        <w:rPr>
          <w:rFonts w:ascii="Times New Roman" w:eastAsia="Times New Roman" w:hAnsi="Times New Roman" w:cs="Times New Roman"/>
          <w:sz w:val="20"/>
          <w:szCs w:val="20"/>
        </w:rPr>
        <w:tab/>
        <w:t xml:space="preserve">S. Zeng, K. M. Pelzer, R. D. Gibbons, M. E. Peek, and W. F. Parker, “Association of zip code vaccination rate with COVID-19 mortality in Chicago, Illinois,” </w:t>
      </w:r>
      <w:r>
        <w:rPr>
          <w:rFonts w:ascii="Times New Roman" w:eastAsia="Times New Roman" w:hAnsi="Times New Roman" w:cs="Times New Roman"/>
          <w:i/>
          <w:sz w:val="20"/>
          <w:szCs w:val="20"/>
        </w:rPr>
        <w:t xml:space="preserve">JAMA </w:t>
      </w:r>
      <w:proofErr w:type="spellStart"/>
      <w:r>
        <w:rPr>
          <w:rFonts w:ascii="Times New Roman" w:eastAsia="Times New Roman" w:hAnsi="Times New Roman" w:cs="Times New Roman"/>
          <w:i/>
          <w:sz w:val="20"/>
          <w:szCs w:val="20"/>
        </w:rPr>
        <w:t>Netw</w:t>
      </w:r>
      <w:proofErr w:type="spellEnd"/>
      <w:r>
        <w:rPr>
          <w:rFonts w:ascii="Times New Roman" w:eastAsia="Times New Roman" w:hAnsi="Times New Roman" w:cs="Times New Roman"/>
          <w:i/>
          <w:sz w:val="20"/>
          <w:szCs w:val="20"/>
        </w:rPr>
        <w:t xml:space="preserve"> Open</w:t>
      </w:r>
      <w:r>
        <w:rPr>
          <w:rFonts w:ascii="Times New Roman" w:eastAsia="Times New Roman" w:hAnsi="Times New Roman" w:cs="Times New Roman"/>
          <w:sz w:val="20"/>
          <w:szCs w:val="20"/>
        </w:rPr>
        <w:t>, vol. 5, no. 5, pp. e2214753–e2214753, 2022.</w:t>
      </w:r>
    </w:p>
    <w:p w14:paraId="00000136"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[7]</w:t>
      </w:r>
      <w:r>
        <w:rPr>
          <w:rFonts w:ascii="Times New Roman" w:eastAsia="Times New Roman" w:hAnsi="Times New Roman" w:cs="Times New Roman"/>
          <w:sz w:val="20"/>
          <w:szCs w:val="20"/>
        </w:rPr>
        <w:tab/>
        <w:t xml:space="preserve">V. M. Corman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“Detection of 2019 novel coronavirus (2019-nCoV) by real-time RT-PCR,” </w:t>
      </w:r>
      <w:r>
        <w:rPr>
          <w:rFonts w:ascii="Times New Roman" w:eastAsia="Times New Roman" w:hAnsi="Times New Roman" w:cs="Times New Roman"/>
          <w:i/>
          <w:sz w:val="20"/>
          <w:szCs w:val="20"/>
        </w:rPr>
        <w:t>Eurosurveillance</w:t>
      </w:r>
      <w:r>
        <w:rPr>
          <w:rFonts w:ascii="Times New Roman" w:eastAsia="Times New Roman" w:hAnsi="Times New Roman" w:cs="Times New Roman"/>
          <w:sz w:val="20"/>
          <w:szCs w:val="20"/>
        </w:rPr>
        <w:t>, vol. 25, no. 3, p. 2000045, 2020.</w:t>
      </w:r>
    </w:p>
    <w:p w14:paraId="00000137"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[8]</w:t>
      </w:r>
      <w:r>
        <w:rPr>
          <w:rFonts w:ascii="Times New Roman" w:eastAsia="Times New Roman" w:hAnsi="Times New Roman" w:cs="Times New Roman"/>
          <w:sz w:val="20"/>
          <w:szCs w:val="20"/>
        </w:rPr>
        <w:tab/>
        <w:t xml:space="preserve">K. E. Lynch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“Positive predictive value of COVID-19 ICD-10 diagnosis codes across calendar time and clinical setting,” </w:t>
      </w:r>
      <w:r>
        <w:rPr>
          <w:rFonts w:ascii="Times New Roman" w:eastAsia="Times New Roman" w:hAnsi="Times New Roman" w:cs="Times New Roman"/>
          <w:i/>
          <w:sz w:val="20"/>
          <w:szCs w:val="20"/>
        </w:rPr>
        <w:t>Clin Epidemiol</w:t>
      </w:r>
      <w:r>
        <w:rPr>
          <w:rFonts w:ascii="Times New Roman" w:eastAsia="Times New Roman" w:hAnsi="Times New Roman" w:cs="Times New Roman"/>
          <w:sz w:val="20"/>
          <w:szCs w:val="20"/>
        </w:rPr>
        <w:t>, pp. 1011–1018, 2021.</w:t>
      </w:r>
    </w:p>
    <w:p w14:paraId="00000138"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[9]</w:t>
      </w:r>
      <w:r>
        <w:rPr>
          <w:rFonts w:ascii="Times New Roman" w:eastAsia="Times New Roman" w:hAnsi="Times New Roman" w:cs="Times New Roman"/>
          <w:sz w:val="20"/>
          <w:szCs w:val="20"/>
        </w:rPr>
        <w:tab/>
        <w:t>AAP Division of Health Care Finance, “New COVID-19-related ICD-10-CM codes take effect,” https://publications.aap.org/aapnews/news/12215/New-COVID-19-related-ICD-10-CM-codes-take-effect?autologincheck=redirected.</w:t>
      </w:r>
    </w:p>
    <w:p w14:paraId="00000139"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 L. J. McGrath, A. M. Scott, A. </w:t>
      </w:r>
      <w:proofErr w:type="spellStart"/>
      <w:r>
        <w:rPr>
          <w:rFonts w:ascii="Times New Roman" w:eastAsia="Times New Roman" w:hAnsi="Times New Roman" w:cs="Times New Roman"/>
          <w:sz w:val="20"/>
          <w:szCs w:val="20"/>
        </w:rPr>
        <w:t>Surinach</w:t>
      </w:r>
      <w:proofErr w:type="spellEnd"/>
      <w:r>
        <w:rPr>
          <w:rFonts w:ascii="Times New Roman" w:eastAsia="Times New Roman" w:hAnsi="Times New Roman" w:cs="Times New Roman"/>
          <w:sz w:val="20"/>
          <w:szCs w:val="20"/>
        </w:rPr>
        <w:t xml:space="preserve">, R. Chambers, M. Benigno, and D. Malhotra, “Use of the </w:t>
      </w:r>
      <w:proofErr w:type="spellStart"/>
      <w:r>
        <w:rPr>
          <w:rFonts w:ascii="Times New Roman" w:eastAsia="Times New Roman" w:hAnsi="Times New Roman" w:cs="Times New Roman"/>
          <w:sz w:val="20"/>
          <w:szCs w:val="20"/>
        </w:rPr>
        <w:t>postacute</w:t>
      </w:r>
      <w:proofErr w:type="spellEnd"/>
      <w:r>
        <w:rPr>
          <w:rFonts w:ascii="Times New Roman" w:eastAsia="Times New Roman" w:hAnsi="Times New Roman" w:cs="Times New Roman"/>
          <w:sz w:val="20"/>
          <w:szCs w:val="20"/>
        </w:rPr>
        <w:t xml:space="preserve"> sequelae of COVID-19 diagnosis code in routine clinical practice in the US,” </w:t>
      </w:r>
      <w:r>
        <w:rPr>
          <w:rFonts w:ascii="Times New Roman" w:eastAsia="Times New Roman" w:hAnsi="Times New Roman" w:cs="Times New Roman"/>
          <w:i/>
          <w:sz w:val="20"/>
          <w:szCs w:val="20"/>
        </w:rPr>
        <w:t xml:space="preserve">JAMA </w:t>
      </w:r>
      <w:proofErr w:type="spellStart"/>
      <w:r>
        <w:rPr>
          <w:rFonts w:ascii="Times New Roman" w:eastAsia="Times New Roman" w:hAnsi="Times New Roman" w:cs="Times New Roman"/>
          <w:i/>
          <w:sz w:val="20"/>
          <w:szCs w:val="20"/>
        </w:rPr>
        <w:t>Netw</w:t>
      </w:r>
      <w:proofErr w:type="spellEnd"/>
      <w:r>
        <w:rPr>
          <w:rFonts w:ascii="Times New Roman" w:eastAsia="Times New Roman" w:hAnsi="Times New Roman" w:cs="Times New Roman"/>
          <w:i/>
          <w:sz w:val="20"/>
          <w:szCs w:val="20"/>
        </w:rPr>
        <w:t xml:space="preserve"> Open</w:t>
      </w:r>
      <w:r>
        <w:rPr>
          <w:rFonts w:ascii="Times New Roman" w:eastAsia="Times New Roman" w:hAnsi="Times New Roman" w:cs="Times New Roman"/>
          <w:sz w:val="20"/>
          <w:szCs w:val="20"/>
        </w:rPr>
        <w:t>, vol. 5, no. 10, pp. e2235089–e2235089, 2022.</w:t>
      </w:r>
    </w:p>
    <w:p w14:paraId="0000013A"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[11] E. R. Pfaff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“Coding long COVID: characterizing a new disease through an ICD-10 lens,” </w:t>
      </w:r>
      <w:r>
        <w:rPr>
          <w:rFonts w:ascii="Times New Roman" w:eastAsia="Times New Roman" w:hAnsi="Times New Roman" w:cs="Times New Roman"/>
          <w:i/>
          <w:sz w:val="20"/>
          <w:szCs w:val="20"/>
        </w:rPr>
        <w:t>BMC Med</w:t>
      </w:r>
      <w:r>
        <w:rPr>
          <w:rFonts w:ascii="Times New Roman" w:eastAsia="Times New Roman" w:hAnsi="Times New Roman" w:cs="Times New Roman"/>
          <w:sz w:val="20"/>
          <w:szCs w:val="20"/>
        </w:rPr>
        <w:t>, vol. 21, no. 1, p. 58, 2023.</w:t>
      </w:r>
    </w:p>
    <w:p w14:paraId="0000013B"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A. S. Bhatt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“Accuracy of ICD-10 diagnostic codes to identify COVID-19 among hospitalized patients,” </w:t>
      </w:r>
      <w:r>
        <w:rPr>
          <w:rFonts w:ascii="Times New Roman" w:eastAsia="Times New Roman" w:hAnsi="Times New Roman" w:cs="Times New Roman"/>
          <w:i/>
          <w:sz w:val="20"/>
          <w:szCs w:val="20"/>
        </w:rPr>
        <w:t>J Gen Intern Med</w:t>
      </w:r>
      <w:r>
        <w:rPr>
          <w:rFonts w:ascii="Times New Roman" w:eastAsia="Times New Roman" w:hAnsi="Times New Roman" w:cs="Times New Roman"/>
          <w:sz w:val="20"/>
          <w:szCs w:val="20"/>
        </w:rPr>
        <w:t>, vol. 36, no. 8, pp. 2532–2535, 2021.</w:t>
      </w:r>
    </w:p>
    <w:p w14:paraId="0000013C"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[13] O. Byambasuren, P. Stehlik, J. Clark, K. Alcorn, and P. </w:t>
      </w:r>
      <w:proofErr w:type="spellStart"/>
      <w:r>
        <w:rPr>
          <w:rFonts w:ascii="Times New Roman" w:eastAsia="Times New Roman" w:hAnsi="Times New Roman" w:cs="Times New Roman"/>
          <w:sz w:val="20"/>
          <w:szCs w:val="20"/>
        </w:rPr>
        <w:t>Glasziou</w:t>
      </w:r>
      <w:proofErr w:type="spellEnd"/>
      <w:r>
        <w:rPr>
          <w:rFonts w:ascii="Times New Roman" w:eastAsia="Times New Roman" w:hAnsi="Times New Roman" w:cs="Times New Roman"/>
          <w:sz w:val="20"/>
          <w:szCs w:val="20"/>
        </w:rPr>
        <w:t xml:space="preserve">, “Effect of covid-19 vaccination on long covid: systematic review,” </w:t>
      </w:r>
      <w:r>
        <w:rPr>
          <w:rFonts w:ascii="Times New Roman" w:eastAsia="Times New Roman" w:hAnsi="Times New Roman" w:cs="Times New Roman"/>
          <w:i/>
          <w:sz w:val="20"/>
          <w:szCs w:val="20"/>
        </w:rPr>
        <w:t>BMJ medicine</w:t>
      </w:r>
      <w:r>
        <w:rPr>
          <w:rFonts w:ascii="Times New Roman" w:eastAsia="Times New Roman" w:hAnsi="Times New Roman" w:cs="Times New Roman"/>
          <w:sz w:val="20"/>
          <w:szCs w:val="20"/>
        </w:rPr>
        <w:t>, vol. 2, no. 1, 2023.</w:t>
      </w:r>
    </w:p>
    <w:p w14:paraId="0000013D"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[14] D. of H. S. Commonwealth of Pennsylvania, “ICD-10-CM Official Coding Guidelines Related to COVID-</w:t>
      </w:r>
      <w:proofErr w:type="gramStart"/>
      <w:r>
        <w:rPr>
          <w:rFonts w:ascii="Times New Roman" w:eastAsia="Times New Roman" w:hAnsi="Times New Roman" w:cs="Times New Roman"/>
          <w:sz w:val="20"/>
          <w:szCs w:val="20"/>
        </w:rPr>
        <w:t>19 ,</w:t>
      </w:r>
      <w:proofErr w:type="gramEnd"/>
      <w:r>
        <w:rPr>
          <w:rFonts w:ascii="Times New Roman" w:eastAsia="Times New Roman" w:hAnsi="Times New Roman" w:cs="Times New Roman"/>
          <w:sz w:val="20"/>
          <w:szCs w:val="20"/>
        </w:rPr>
        <w:t>” https://www.pa.gov/content/dam/copapwp-pagov/en/dhs/documents/providers/providers/documents/coronavirus-2020/COVID-19%20ICD-10%20Guidance%20Quick%20.pdf.</w:t>
      </w:r>
    </w:p>
    <w:p w14:paraId="0000013E"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[15] S. Zeng, K. M. Pelzer, R. D. Gibbons, M. E. Peek, and W. F. Parker, “Association of zip code vaccination rate with COVID-19 mortality in Chicago, Illinois,” </w:t>
      </w:r>
      <w:r>
        <w:rPr>
          <w:rFonts w:ascii="Times New Roman" w:eastAsia="Times New Roman" w:hAnsi="Times New Roman" w:cs="Times New Roman"/>
          <w:i/>
          <w:sz w:val="20"/>
          <w:szCs w:val="20"/>
        </w:rPr>
        <w:t xml:space="preserve">JAMA </w:t>
      </w:r>
      <w:proofErr w:type="spellStart"/>
      <w:r>
        <w:rPr>
          <w:rFonts w:ascii="Times New Roman" w:eastAsia="Times New Roman" w:hAnsi="Times New Roman" w:cs="Times New Roman"/>
          <w:i/>
          <w:sz w:val="20"/>
          <w:szCs w:val="20"/>
        </w:rPr>
        <w:t>Netw</w:t>
      </w:r>
      <w:proofErr w:type="spellEnd"/>
      <w:r>
        <w:rPr>
          <w:rFonts w:ascii="Times New Roman" w:eastAsia="Times New Roman" w:hAnsi="Times New Roman" w:cs="Times New Roman"/>
          <w:i/>
          <w:sz w:val="20"/>
          <w:szCs w:val="20"/>
        </w:rPr>
        <w:t xml:space="preserve"> Open</w:t>
      </w:r>
      <w:r>
        <w:rPr>
          <w:rFonts w:ascii="Times New Roman" w:eastAsia="Times New Roman" w:hAnsi="Times New Roman" w:cs="Times New Roman"/>
          <w:sz w:val="20"/>
          <w:szCs w:val="20"/>
        </w:rPr>
        <w:t>, vol. 5, no. 5, pp. e2214753–e2214753, 2022.</w:t>
      </w:r>
    </w:p>
    <w:p w14:paraId="0000013F" w14:textId="77777777" w:rsidR="00743DF7" w:rsidRDefault="00000000">
      <w:pPr>
        <w:ind w:left="270" w:hanging="27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[16] Centers for Disease Control and Prevention, “CDC Museum COVID-19 Timeline,” https://www.cdc.gov/museum/timeline/covid19.html.</w:t>
      </w:r>
    </w:p>
    <w:p w14:paraId="00000140" w14:textId="77777777" w:rsidR="00743DF7" w:rsidRDefault="00000000">
      <w:pPr>
        <w:spacing w:after="0" w:line="360" w:lineRule="auto"/>
        <w:jc w:val="both"/>
        <w:rPr>
          <w:rFonts w:ascii="Arial" w:eastAsia="Arial" w:hAnsi="Arial" w:cs="Arial"/>
          <w:b/>
          <w:sz w:val="20"/>
          <w:szCs w:val="20"/>
        </w:rPr>
      </w:pPr>
      <w:r>
        <w:rPr>
          <w:rFonts w:ascii="Times New Roman" w:eastAsia="Times New Roman" w:hAnsi="Times New Roman" w:cs="Times New Roman"/>
          <w:sz w:val="20"/>
          <w:szCs w:val="20"/>
        </w:rPr>
        <w:t> </w:t>
      </w:r>
    </w:p>
    <w:p w14:paraId="00000141" w14:textId="77777777" w:rsidR="00743DF7" w:rsidRDefault="00743DF7">
      <w:pPr>
        <w:spacing w:after="0" w:line="360" w:lineRule="auto"/>
        <w:rPr>
          <w:rFonts w:ascii="Arial" w:eastAsia="Arial" w:hAnsi="Arial" w:cs="Arial"/>
          <w:b/>
          <w:sz w:val="20"/>
          <w:szCs w:val="20"/>
        </w:rPr>
      </w:pPr>
    </w:p>
    <w:p w14:paraId="00000142" w14:textId="77777777" w:rsidR="00743DF7" w:rsidRDefault="00743DF7">
      <w:pPr>
        <w:spacing w:after="0" w:line="360" w:lineRule="auto"/>
        <w:jc w:val="center"/>
        <w:rPr>
          <w:rFonts w:ascii="Arial" w:eastAsia="Arial" w:hAnsi="Arial" w:cs="Arial"/>
          <w:b/>
          <w:sz w:val="20"/>
          <w:szCs w:val="20"/>
        </w:rPr>
      </w:pPr>
    </w:p>
    <w:sdt>
      <w:sdtPr>
        <w:rPr>
          <w:rFonts w:ascii="Arial" w:eastAsia="Arial" w:hAnsi="Arial" w:cs="Arial"/>
          <w:color w:val="000000"/>
          <w:szCs w:val="20"/>
        </w:rPr>
        <w:tag w:val="MENDELEY_BIBLIOGRAPHY"/>
        <w:id w:val="-1637332104"/>
        <w:placeholder>
          <w:docPart w:val="DefaultPlaceholder_-1854013440"/>
        </w:placeholder>
      </w:sdtPr>
      <w:sdtContent>
        <w:p w14:paraId="5B571630" w14:textId="77777777" w:rsidR="00D227EF" w:rsidRDefault="00D227EF">
          <w:pPr>
            <w:autoSpaceDE w:val="0"/>
            <w:autoSpaceDN w:val="0"/>
            <w:ind w:hanging="640"/>
            <w:divId w:val="2038774203"/>
            <w:rPr>
              <w:rFonts w:eastAsia="Times New Roman"/>
              <w:sz w:val="24"/>
              <w:szCs w:val="24"/>
            </w:rPr>
          </w:pPr>
          <w:r>
            <w:rPr>
              <w:rFonts w:eastAsia="Times New Roman"/>
            </w:rPr>
            <w:t>[1]</w:t>
          </w:r>
          <w:r>
            <w:rPr>
              <w:rFonts w:eastAsia="Times New Roman"/>
            </w:rPr>
            <w:tab/>
            <w:t xml:space="preserve">O. Abdulfattah, A. Kohli, P. White, C. Michael, and Z. </w:t>
          </w:r>
          <w:proofErr w:type="spellStart"/>
          <w:r>
            <w:rPr>
              <w:rFonts w:eastAsia="Times New Roman"/>
            </w:rPr>
            <w:t>Alnafoosi</w:t>
          </w:r>
          <w:proofErr w:type="spellEnd"/>
          <w:r>
            <w:rPr>
              <w:rFonts w:eastAsia="Times New Roman"/>
            </w:rPr>
            <w:t xml:space="preserve">, “Impact of the COVID-19 Pandemic on Hospital Admission Rate, Length of Stay, and Mortality Rate for Patients with Chronic Obstructive Pulmonary Disease Exacerbation: A Retrospective Study.,” </w:t>
          </w:r>
          <w:r>
            <w:rPr>
              <w:rFonts w:eastAsia="Times New Roman"/>
              <w:i/>
              <w:iCs/>
            </w:rPr>
            <w:t xml:space="preserve">J Community Hosp Intern Med </w:t>
          </w:r>
          <w:proofErr w:type="spellStart"/>
          <w:r>
            <w:rPr>
              <w:rFonts w:eastAsia="Times New Roman"/>
              <w:i/>
              <w:iCs/>
            </w:rPr>
            <w:t>Perspect</w:t>
          </w:r>
          <w:proofErr w:type="spellEnd"/>
          <w:r>
            <w:rPr>
              <w:rFonts w:eastAsia="Times New Roman"/>
            </w:rPr>
            <w:t>, vol. 14, no. 2, p. 1, 2024.</w:t>
          </w:r>
        </w:p>
        <w:p w14:paraId="36FB14D1" w14:textId="77777777" w:rsidR="00D227EF" w:rsidRDefault="00D227EF">
          <w:pPr>
            <w:autoSpaceDE w:val="0"/>
            <w:autoSpaceDN w:val="0"/>
            <w:ind w:hanging="640"/>
            <w:divId w:val="129978029"/>
            <w:rPr>
              <w:rFonts w:eastAsia="Times New Roman"/>
            </w:rPr>
          </w:pPr>
          <w:r>
            <w:rPr>
              <w:rFonts w:eastAsia="Times New Roman"/>
            </w:rPr>
            <w:t>[2]</w:t>
          </w:r>
          <w:r>
            <w:rPr>
              <w:rFonts w:eastAsia="Times New Roman"/>
            </w:rPr>
            <w:tab/>
          </w:r>
          <w:proofErr w:type="spellStart"/>
          <w:r>
            <w:rPr>
              <w:rFonts w:eastAsia="Times New Roman"/>
            </w:rPr>
            <w:t>Worldometer</w:t>
          </w:r>
          <w:proofErr w:type="spellEnd"/>
          <w:r>
            <w:rPr>
              <w:rFonts w:eastAsia="Times New Roman"/>
            </w:rPr>
            <w:t>, “COVID-19 Stats,” https://www.worldometers.info/coronavirus/.</w:t>
          </w:r>
        </w:p>
        <w:p w14:paraId="595A668C" w14:textId="77777777" w:rsidR="00D227EF" w:rsidRDefault="00D227EF">
          <w:pPr>
            <w:autoSpaceDE w:val="0"/>
            <w:autoSpaceDN w:val="0"/>
            <w:ind w:hanging="640"/>
            <w:divId w:val="812454636"/>
            <w:rPr>
              <w:rFonts w:eastAsia="Times New Roman"/>
            </w:rPr>
          </w:pPr>
          <w:r>
            <w:rPr>
              <w:rFonts w:eastAsia="Times New Roman"/>
            </w:rPr>
            <w:t>[3]</w:t>
          </w:r>
          <w:r>
            <w:rPr>
              <w:rFonts w:eastAsia="Times New Roman"/>
            </w:rPr>
            <w:tab/>
            <w:t>Centers for Disease Control and Prevention, “CDC Museum COVID-19 Timeline,” https://www.cdc.gov/museum/timeline/covid19.html.</w:t>
          </w:r>
        </w:p>
        <w:p w14:paraId="7C1CF3C7" w14:textId="77777777" w:rsidR="00D227EF" w:rsidRDefault="00D227EF">
          <w:pPr>
            <w:autoSpaceDE w:val="0"/>
            <w:autoSpaceDN w:val="0"/>
            <w:ind w:hanging="640"/>
            <w:divId w:val="821308307"/>
            <w:rPr>
              <w:rFonts w:eastAsia="Times New Roman"/>
            </w:rPr>
          </w:pPr>
          <w:r>
            <w:rPr>
              <w:rFonts w:eastAsia="Times New Roman"/>
            </w:rPr>
            <w:t>[4]</w:t>
          </w:r>
          <w:r>
            <w:rPr>
              <w:rFonts w:eastAsia="Times New Roman"/>
            </w:rPr>
            <w:tab/>
            <w:t xml:space="preserve">D. Cucinotta and M. Vanelli, “WHO declares COVID-19 a pandemic,” </w:t>
          </w:r>
          <w:r>
            <w:rPr>
              <w:rFonts w:eastAsia="Times New Roman"/>
              <w:i/>
              <w:iCs/>
            </w:rPr>
            <w:t xml:space="preserve">Acta bio medica: </w:t>
          </w:r>
          <w:proofErr w:type="spellStart"/>
          <w:r>
            <w:rPr>
              <w:rFonts w:eastAsia="Times New Roman"/>
              <w:i/>
              <w:iCs/>
            </w:rPr>
            <w:t>Atenei</w:t>
          </w:r>
          <w:proofErr w:type="spellEnd"/>
          <w:r>
            <w:rPr>
              <w:rFonts w:eastAsia="Times New Roman"/>
              <w:i/>
              <w:iCs/>
            </w:rPr>
            <w:t xml:space="preserve"> </w:t>
          </w:r>
          <w:proofErr w:type="spellStart"/>
          <w:r>
            <w:rPr>
              <w:rFonts w:eastAsia="Times New Roman"/>
              <w:i/>
              <w:iCs/>
            </w:rPr>
            <w:t>parmensis</w:t>
          </w:r>
          <w:proofErr w:type="spellEnd"/>
          <w:r>
            <w:rPr>
              <w:rFonts w:eastAsia="Times New Roman"/>
            </w:rPr>
            <w:t>, vol. 91, no. 1, p. 157, 2020.</w:t>
          </w:r>
        </w:p>
        <w:p w14:paraId="7DC12136" w14:textId="77777777" w:rsidR="00D227EF" w:rsidRDefault="00D227EF">
          <w:pPr>
            <w:autoSpaceDE w:val="0"/>
            <w:autoSpaceDN w:val="0"/>
            <w:ind w:hanging="640"/>
            <w:divId w:val="1654873356"/>
            <w:rPr>
              <w:rFonts w:eastAsia="Times New Roman"/>
            </w:rPr>
          </w:pPr>
          <w:r>
            <w:rPr>
              <w:rFonts w:eastAsia="Times New Roman"/>
            </w:rPr>
            <w:t>[5]</w:t>
          </w:r>
          <w:r>
            <w:rPr>
              <w:rFonts w:eastAsia="Times New Roman"/>
            </w:rPr>
            <w:tab/>
            <w:t xml:space="preserve">G. </w:t>
          </w:r>
          <w:proofErr w:type="spellStart"/>
          <w:r>
            <w:rPr>
              <w:rFonts w:eastAsia="Times New Roman"/>
            </w:rPr>
            <w:t>Grasselli</w:t>
          </w:r>
          <w:proofErr w:type="spellEnd"/>
          <w:r>
            <w:rPr>
              <w:rFonts w:eastAsia="Times New Roman"/>
            </w:rPr>
            <w:t xml:space="preserve"> </w:t>
          </w:r>
          <w:r>
            <w:rPr>
              <w:rFonts w:eastAsia="Times New Roman"/>
              <w:i/>
              <w:iCs/>
            </w:rPr>
            <w:t>et al.</w:t>
          </w:r>
          <w:r>
            <w:rPr>
              <w:rFonts w:eastAsia="Times New Roman"/>
            </w:rPr>
            <w:t xml:space="preserve">, “Baseline characteristics and outcomes of 1591 patients infected with SARS-CoV-2 admitted to ICUs of the Lombardy Region, Italy,” </w:t>
          </w:r>
          <w:r>
            <w:rPr>
              <w:rFonts w:eastAsia="Times New Roman"/>
              <w:i/>
              <w:iCs/>
            </w:rPr>
            <w:t>JAMA</w:t>
          </w:r>
          <w:r>
            <w:rPr>
              <w:rFonts w:eastAsia="Times New Roman"/>
            </w:rPr>
            <w:t>, vol. 323, no. 16, pp. 1574–1581, 2020.</w:t>
          </w:r>
        </w:p>
        <w:p w14:paraId="752401A3" w14:textId="77777777" w:rsidR="00D227EF" w:rsidRDefault="00D227EF">
          <w:pPr>
            <w:autoSpaceDE w:val="0"/>
            <w:autoSpaceDN w:val="0"/>
            <w:ind w:hanging="640"/>
            <w:divId w:val="1529641323"/>
            <w:rPr>
              <w:rFonts w:eastAsia="Times New Roman"/>
            </w:rPr>
          </w:pPr>
          <w:r>
            <w:rPr>
              <w:rFonts w:eastAsia="Times New Roman"/>
            </w:rPr>
            <w:lastRenderedPageBreak/>
            <w:t>[6]</w:t>
          </w:r>
          <w:r>
            <w:rPr>
              <w:rFonts w:eastAsia="Times New Roman"/>
            </w:rPr>
            <w:tab/>
            <w:t xml:space="preserve">L. Kim </w:t>
          </w:r>
          <w:r>
            <w:rPr>
              <w:rFonts w:eastAsia="Times New Roman"/>
              <w:i/>
              <w:iCs/>
            </w:rPr>
            <w:t>et al.</w:t>
          </w:r>
          <w:r>
            <w:rPr>
              <w:rFonts w:eastAsia="Times New Roman"/>
            </w:rPr>
            <w:t xml:space="preserve">, “Risk factors for intensive care unit admission and in-hospital mortality among hospitalized adults identified through the US coronavirus disease 2019 (COVID-19)-associated hospitalization surveillance network (COVID-NET),” </w:t>
          </w:r>
          <w:r>
            <w:rPr>
              <w:rFonts w:eastAsia="Times New Roman"/>
              <w:i/>
              <w:iCs/>
            </w:rPr>
            <w:t>Clinical infectious diseases</w:t>
          </w:r>
          <w:r>
            <w:rPr>
              <w:rFonts w:eastAsia="Times New Roman"/>
            </w:rPr>
            <w:t>, vol. 72, no. 9, pp. e206–e214, 2021.</w:t>
          </w:r>
        </w:p>
        <w:p w14:paraId="015FAF26" w14:textId="77777777" w:rsidR="00D227EF" w:rsidRDefault="00D227EF">
          <w:pPr>
            <w:autoSpaceDE w:val="0"/>
            <w:autoSpaceDN w:val="0"/>
            <w:ind w:hanging="640"/>
            <w:divId w:val="767849477"/>
            <w:rPr>
              <w:rFonts w:eastAsia="Times New Roman"/>
            </w:rPr>
          </w:pPr>
          <w:r>
            <w:rPr>
              <w:rFonts w:eastAsia="Times New Roman"/>
            </w:rPr>
            <w:t>[7]</w:t>
          </w:r>
          <w:r>
            <w:rPr>
              <w:rFonts w:eastAsia="Times New Roman"/>
            </w:rPr>
            <w:tab/>
            <w:t xml:space="preserve">D. </w:t>
          </w:r>
          <w:proofErr w:type="spellStart"/>
          <w:r>
            <w:rPr>
              <w:rFonts w:eastAsia="Times New Roman"/>
            </w:rPr>
            <w:t>Florensa</w:t>
          </w:r>
          <w:proofErr w:type="spellEnd"/>
          <w:r>
            <w:rPr>
              <w:rFonts w:eastAsia="Times New Roman"/>
            </w:rPr>
            <w:t xml:space="preserve"> </w:t>
          </w:r>
          <w:r>
            <w:rPr>
              <w:rFonts w:eastAsia="Times New Roman"/>
              <w:i/>
              <w:iCs/>
            </w:rPr>
            <w:t>et al.</w:t>
          </w:r>
          <w:r>
            <w:rPr>
              <w:rFonts w:eastAsia="Times New Roman"/>
            </w:rPr>
            <w:t xml:space="preserve">, “Severity of COVID-19 cases in the months of predominance of the Alpha and Delta variants,” </w:t>
          </w:r>
          <w:r>
            <w:rPr>
              <w:rFonts w:eastAsia="Times New Roman"/>
              <w:i/>
              <w:iCs/>
            </w:rPr>
            <w:t>Sci Rep</w:t>
          </w:r>
          <w:r>
            <w:rPr>
              <w:rFonts w:eastAsia="Times New Roman"/>
            </w:rPr>
            <w:t>, vol. 12, no. 1, p. 15456, 2022.</w:t>
          </w:r>
        </w:p>
        <w:p w14:paraId="4ECEEBB1" w14:textId="77777777" w:rsidR="00D227EF" w:rsidRDefault="00D227EF">
          <w:pPr>
            <w:autoSpaceDE w:val="0"/>
            <w:autoSpaceDN w:val="0"/>
            <w:ind w:hanging="640"/>
            <w:divId w:val="45953795"/>
            <w:rPr>
              <w:rFonts w:eastAsia="Times New Roman"/>
            </w:rPr>
          </w:pPr>
          <w:r>
            <w:rPr>
              <w:rFonts w:eastAsia="Times New Roman"/>
            </w:rPr>
            <w:t>[8]</w:t>
          </w:r>
          <w:r>
            <w:rPr>
              <w:rFonts w:eastAsia="Times New Roman"/>
            </w:rPr>
            <w:tab/>
            <w:t xml:space="preserve">M. Tabatabai </w:t>
          </w:r>
          <w:r>
            <w:rPr>
              <w:rFonts w:eastAsia="Times New Roman"/>
              <w:i/>
              <w:iCs/>
            </w:rPr>
            <w:t>et al.</w:t>
          </w:r>
          <w:r>
            <w:rPr>
              <w:rFonts w:eastAsia="Times New Roman"/>
            </w:rPr>
            <w:t xml:space="preserve">, “An analysis of COVID-19 mortality during the dominancy of alpha, delta, and omicron in the USA,” </w:t>
          </w:r>
          <w:r>
            <w:rPr>
              <w:rFonts w:eastAsia="Times New Roman"/>
              <w:i/>
              <w:iCs/>
            </w:rPr>
            <w:t>J Prim Care Community Health</w:t>
          </w:r>
          <w:r>
            <w:rPr>
              <w:rFonts w:eastAsia="Times New Roman"/>
            </w:rPr>
            <w:t>, vol. 14, p. 21501319231170164, 2023.</w:t>
          </w:r>
        </w:p>
        <w:p w14:paraId="7334C98E" w14:textId="77777777" w:rsidR="00D227EF" w:rsidRDefault="00D227EF">
          <w:pPr>
            <w:autoSpaceDE w:val="0"/>
            <w:autoSpaceDN w:val="0"/>
            <w:ind w:hanging="640"/>
            <w:divId w:val="496308301"/>
            <w:rPr>
              <w:rFonts w:eastAsia="Times New Roman"/>
            </w:rPr>
          </w:pPr>
          <w:r>
            <w:rPr>
              <w:rFonts w:eastAsia="Times New Roman"/>
            </w:rPr>
            <w:t>[9]</w:t>
          </w:r>
          <w:r>
            <w:rPr>
              <w:rFonts w:eastAsia="Times New Roman"/>
            </w:rPr>
            <w:tab/>
            <w:t xml:space="preserve">P. Paul, “Genomic surveillance for SARS-CoV-2 variants circulating in the United States, December 2020–May 2021,” </w:t>
          </w:r>
          <w:r>
            <w:rPr>
              <w:rFonts w:eastAsia="Times New Roman"/>
              <w:i/>
              <w:iCs/>
            </w:rPr>
            <w:t xml:space="preserve">MMWR </w:t>
          </w:r>
          <w:proofErr w:type="spellStart"/>
          <w:r>
            <w:rPr>
              <w:rFonts w:eastAsia="Times New Roman"/>
              <w:i/>
              <w:iCs/>
            </w:rPr>
            <w:t>Morb</w:t>
          </w:r>
          <w:proofErr w:type="spellEnd"/>
          <w:r>
            <w:rPr>
              <w:rFonts w:eastAsia="Times New Roman"/>
              <w:i/>
              <w:iCs/>
            </w:rPr>
            <w:t xml:space="preserve"> Mortal </w:t>
          </w:r>
          <w:proofErr w:type="spellStart"/>
          <w:r>
            <w:rPr>
              <w:rFonts w:eastAsia="Times New Roman"/>
              <w:i/>
              <w:iCs/>
            </w:rPr>
            <w:t>Wkly</w:t>
          </w:r>
          <w:proofErr w:type="spellEnd"/>
          <w:r>
            <w:rPr>
              <w:rFonts w:eastAsia="Times New Roman"/>
              <w:i/>
              <w:iCs/>
            </w:rPr>
            <w:t xml:space="preserve"> Rep</w:t>
          </w:r>
          <w:r>
            <w:rPr>
              <w:rFonts w:eastAsia="Times New Roman"/>
            </w:rPr>
            <w:t>, vol. 70, 2021.</w:t>
          </w:r>
        </w:p>
        <w:p w14:paraId="4B25333D" w14:textId="77777777" w:rsidR="00D227EF" w:rsidRDefault="00D227EF">
          <w:pPr>
            <w:autoSpaceDE w:val="0"/>
            <w:autoSpaceDN w:val="0"/>
            <w:ind w:hanging="640"/>
            <w:divId w:val="671299324"/>
            <w:rPr>
              <w:rFonts w:eastAsia="Times New Roman"/>
            </w:rPr>
          </w:pPr>
          <w:r>
            <w:rPr>
              <w:rFonts w:eastAsia="Times New Roman"/>
            </w:rPr>
            <w:t>[10]</w:t>
          </w:r>
          <w:r>
            <w:rPr>
              <w:rFonts w:eastAsia="Times New Roman"/>
            </w:rPr>
            <w:tab/>
            <w:t xml:space="preserve">D. Omicron, “Alpha, and more: what to know about the coronavirus variants,” </w:t>
          </w:r>
          <w:r>
            <w:rPr>
              <w:rFonts w:eastAsia="Times New Roman"/>
              <w:i/>
              <w:iCs/>
            </w:rPr>
            <w:t xml:space="preserve">Yale Medicine Available at: https://www. </w:t>
          </w:r>
          <w:proofErr w:type="spellStart"/>
          <w:r>
            <w:rPr>
              <w:rFonts w:eastAsia="Times New Roman"/>
              <w:i/>
              <w:iCs/>
            </w:rPr>
            <w:t>yalemedicine</w:t>
          </w:r>
          <w:proofErr w:type="spellEnd"/>
          <w:r>
            <w:rPr>
              <w:rFonts w:eastAsia="Times New Roman"/>
              <w:i/>
              <w:iCs/>
            </w:rPr>
            <w:t>. org/news/covid-19-variants-of-concern-omicron. Accessed June</w:t>
          </w:r>
          <w:r>
            <w:rPr>
              <w:rFonts w:eastAsia="Times New Roman"/>
            </w:rPr>
            <w:t>, vol. 9, 2023.</w:t>
          </w:r>
        </w:p>
        <w:p w14:paraId="6D2B7F4D" w14:textId="77777777" w:rsidR="00D227EF" w:rsidRDefault="00D227EF">
          <w:pPr>
            <w:autoSpaceDE w:val="0"/>
            <w:autoSpaceDN w:val="0"/>
            <w:ind w:hanging="640"/>
            <w:divId w:val="1065645066"/>
            <w:rPr>
              <w:rFonts w:eastAsia="Times New Roman"/>
            </w:rPr>
          </w:pPr>
          <w:r>
            <w:rPr>
              <w:rFonts w:eastAsia="Times New Roman"/>
            </w:rPr>
            <w:t>[11]</w:t>
          </w:r>
          <w:r>
            <w:rPr>
              <w:rFonts w:eastAsia="Times New Roman"/>
            </w:rPr>
            <w:tab/>
            <w:t xml:space="preserve">D. J. Grint </w:t>
          </w:r>
          <w:r>
            <w:rPr>
              <w:rFonts w:eastAsia="Times New Roman"/>
              <w:i/>
              <w:iCs/>
            </w:rPr>
            <w:t>et al.</w:t>
          </w:r>
          <w:r>
            <w:rPr>
              <w:rFonts w:eastAsia="Times New Roman"/>
            </w:rPr>
            <w:t xml:space="preserve">, “Severity of severe acute respiratory system coronavirus 2 (SARS-CoV-2) alpha variant (B. 1.1. 7) in England,” </w:t>
          </w:r>
          <w:r>
            <w:rPr>
              <w:rFonts w:eastAsia="Times New Roman"/>
              <w:i/>
              <w:iCs/>
            </w:rPr>
            <w:t>Clinical Infectious Diseases</w:t>
          </w:r>
          <w:r>
            <w:rPr>
              <w:rFonts w:eastAsia="Times New Roman"/>
            </w:rPr>
            <w:t>, vol. 75, no. 1, pp. e1120–e1127, 2022.</w:t>
          </w:r>
        </w:p>
        <w:p w14:paraId="38BFAC80" w14:textId="77777777" w:rsidR="00D227EF" w:rsidRDefault="00D227EF">
          <w:pPr>
            <w:autoSpaceDE w:val="0"/>
            <w:autoSpaceDN w:val="0"/>
            <w:ind w:hanging="640"/>
            <w:divId w:val="1750930274"/>
            <w:rPr>
              <w:rFonts w:eastAsia="Times New Roman"/>
            </w:rPr>
          </w:pPr>
          <w:r>
            <w:rPr>
              <w:rFonts w:eastAsia="Times New Roman"/>
            </w:rPr>
            <w:t>[12]</w:t>
          </w:r>
          <w:r>
            <w:rPr>
              <w:rFonts w:eastAsia="Times New Roman"/>
            </w:rPr>
            <w:tab/>
            <w:t xml:space="preserve">D. J. Pascall </w:t>
          </w:r>
          <w:r>
            <w:rPr>
              <w:rFonts w:eastAsia="Times New Roman"/>
              <w:i/>
              <w:iCs/>
            </w:rPr>
            <w:t>et al.</w:t>
          </w:r>
          <w:r>
            <w:rPr>
              <w:rFonts w:eastAsia="Times New Roman"/>
            </w:rPr>
            <w:t xml:space="preserve">, “The SARS-CoV-2 Alpha variant caused increased clinical severity of disease in Scotland: a genomics-based prospective cohort analysis,” </w:t>
          </w:r>
          <w:proofErr w:type="spellStart"/>
          <w:r>
            <w:rPr>
              <w:rFonts w:eastAsia="Times New Roman"/>
              <w:i/>
              <w:iCs/>
            </w:rPr>
            <w:t>MedRxiv</w:t>
          </w:r>
          <w:proofErr w:type="spellEnd"/>
          <w:r>
            <w:rPr>
              <w:rFonts w:eastAsia="Times New Roman"/>
            </w:rPr>
            <w:t>, pp. 2021–2028, 2021.</w:t>
          </w:r>
        </w:p>
        <w:p w14:paraId="2C498A56" w14:textId="77777777" w:rsidR="00D227EF" w:rsidRDefault="00D227EF">
          <w:pPr>
            <w:autoSpaceDE w:val="0"/>
            <w:autoSpaceDN w:val="0"/>
            <w:ind w:hanging="640"/>
            <w:divId w:val="894857927"/>
            <w:rPr>
              <w:rFonts w:eastAsia="Times New Roman"/>
            </w:rPr>
          </w:pPr>
          <w:r>
            <w:rPr>
              <w:rFonts w:eastAsia="Times New Roman"/>
            </w:rPr>
            <w:t>[13]</w:t>
          </w:r>
          <w:r>
            <w:rPr>
              <w:rFonts w:eastAsia="Times New Roman"/>
            </w:rPr>
            <w:tab/>
            <w:t xml:space="preserve">K. A. Twohig </w:t>
          </w:r>
          <w:r>
            <w:rPr>
              <w:rFonts w:eastAsia="Times New Roman"/>
              <w:i/>
              <w:iCs/>
            </w:rPr>
            <w:t>et al.</w:t>
          </w:r>
          <w:r>
            <w:rPr>
              <w:rFonts w:eastAsia="Times New Roman"/>
            </w:rPr>
            <w:t xml:space="preserve">, “Hospital admission and emergency care attendance risk for SARS-CoV-2 delta (B. 1.617. 2) compared with alpha (B. 1.1. 7) variants of concern: a cohort study,” </w:t>
          </w:r>
          <w:r>
            <w:rPr>
              <w:rFonts w:eastAsia="Times New Roman"/>
              <w:i/>
              <w:iCs/>
            </w:rPr>
            <w:t>Lancet Infect Dis</w:t>
          </w:r>
          <w:r>
            <w:rPr>
              <w:rFonts w:eastAsia="Times New Roman"/>
            </w:rPr>
            <w:t>, vol. 22, no. 1, pp. 35–42, 2022.</w:t>
          </w:r>
        </w:p>
        <w:p w14:paraId="1C4CC4EF" w14:textId="77777777" w:rsidR="00D227EF" w:rsidRDefault="00D227EF">
          <w:pPr>
            <w:autoSpaceDE w:val="0"/>
            <w:autoSpaceDN w:val="0"/>
            <w:ind w:hanging="640"/>
            <w:divId w:val="1622953081"/>
            <w:rPr>
              <w:rFonts w:eastAsia="Times New Roman"/>
            </w:rPr>
          </w:pPr>
          <w:r>
            <w:rPr>
              <w:rFonts w:eastAsia="Times New Roman"/>
            </w:rPr>
            <w:t>[14]</w:t>
          </w:r>
          <w:r>
            <w:rPr>
              <w:rFonts w:eastAsia="Times New Roman"/>
            </w:rPr>
            <w:tab/>
            <w:t xml:space="preserve">A. S. Lauring </w:t>
          </w:r>
          <w:r>
            <w:rPr>
              <w:rFonts w:eastAsia="Times New Roman"/>
              <w:i/>
              <w:iCs/>
            </w:rPr>
            <w:t>et al.</w:t>
          </w:r>
          <w:r>
            <w:rPr>
              <w:rFonts w:eastAsia="Times New Roman"/>
            </w:rPr>
            <w:t xml:space="preserve">, “Clinical severity of, and effectiveness of mRNA vaccines against, covid-19 from omicron, delta, and alpha SARS-CoV-2 variants in the United States: prospective observational study,” </w:t>
          </w:r>
          <w:proofErr w:type="spellStart"/>
          <w:r>
            <w:rPr>
              <w:rFonts w:eastAsia="Times New Roman"/>
              <w:i/>
              <w:iCs/>
            </w:rPr>
            <w:t>bmj</w:t>
          </w:r>
          <w:proofErr w:type="spellEnd"/>
          <w:r>
            <w:rPr>
              <w:rFonts w:eastAsia="Times New Roman"/>
            </w:rPr>
            <w:t>, vol. 376, 2022.</w:t>
          </w:r>
        </w:p>
        <w:p w14:paraId="482BC76F" w14:textId="77777777" w:rsidR="00D227EF" w:rsidRDefault="00D227EF">
          <w:pPr>
            <w:autoSpaceDE w:val="0"/>
            <w:autoSpaceDN w:val="0"/>
            <w:ind w:hanging="640"/>
            <w:divId w:val="1566722710"/>
            <w:rPr>
              <w:rFonts w:eastAsia="Times New Roman"/>
            </w:rPr>
          </w:pPr>
          <w:r>
            <w:rPr>
              <w:rFonts w:eastAsia="Times New Roman"/>
            </w:rPr>
            <w:t>[15]</w:t>
          </w:r>
          <w:r>
            <w:rPr>
              <w:rFonts w:eastAsia="Times New Roman"/>
            </w:rPr>
            <w:tab/>
            <w:t>World Health Organization, “Update on Omicron,” https://www.who.int/news/item/28-11-2021-update-on-omicron.</w:t>
          </w:r>
        </w:p>
        <w:p w14:paraId="528ED985" w14:textId="77777777" w:rsidR="00D227EF" w:rsidRDefault="00D227EF">
          <w:pPr>
            <w:autoSpaceDE w:val="0"/>
            <w:autoSpaceDN w:val="0"/>
            <w:ind w:hanging="640"/>
            <w:divId w:val="1906524852"/>
            <w:rPr>
              <w:rFonts w:eastAsia="Times New Roman"/>
            </w:rPr>
          </w:pPr>
          <w:r>
            <w:rPr>
              <w:rFonts w:eastAsia="Times New Roman"/>
            </w:rPr>
            <w:t>[16]</w:t>
          </w:r>
          <w:r>
            <w:rPr>
              <w:rFonts w:eastAsia="Times New Roman"/>
            </w:rPr>
            <w:tab/>
            <w:t xml:space="preserve">A. D. Iuliano, “Trends in disease severity and health care utilization during the early Omicron variant period compared with previous SARS-CoV-2 high transmission periods—United States, December 2020–January 2022,” </w:t>
          </w:r>
          <w:r>
            <w:rPr>
              <w:rFonts w:eastAsia="Times New Roman"/>
              <w:i/>
              <w:iCs/>
            </w:rPr>
            <w:t xml:space="preserve">MMWR </w:t>
          </w:r>
          <w:proofErr w:type="spellStart"/>
          <w:r>
            <w:rPr>
              <w:rFonts w:eastAsia="Times New Roman"/>
              <w:i/>
              <w:iCs/>
            </w:rPr>
            <w:t>Morb</w:t>
          </w:r>
          <w:proofErr w:type="spellEnd"/>
          <w:r>
            <w:rPr>
              <w:rFonts w:eastAsia="Times New Roman"/>
              <w:i/>
              <w:iCs/>
            </w:rPr>
            <w:t xml:space="preserve"> Mortal </w:t>
          </w:r>
          <w:proofErr w:type="spellStart"/>
          <w:r>
            <w:rPr>
              <w:rFonts w:eastAsia="Times New Roman"/>
              <w:i/>
              <w:iCs/>
            </w:rPr>
            <w:t>Wkly</w:t>
          </w:r>
          <w:proofErr w:type="spellEnd"/>
          <w:r>
            <w:rPr>
              <w:rFonts w:eastAsia="Times New Roman"/>
              <w:i/>
              <w:iCs/>
            </w:rPr>
            <w:t xml:space="preserve"> Rep</w:t>
          </w:r>
          <w:r>
            <w:rPr>
              <w:rFonts w:eastAsia="Times New Roman"/>
            </w:rPr>
            <w:t>, vol. 71, 2022.</w:t>
          </w:r>
        </w:p>
        <w:p w14:paraId="4D3BA83F" w14:textId="77777777" w:rsidR="00D227EF" w:rsidRDefault="00D227EF">
          <w:pPr>
            <w:autoSpaceDE w:val="0"/>
            <w:autoSpaceDN w:val="0"/>
            <w:ind w:hanging="640"/>
            <w:divId w:val="2090030946"/>
            <w:rPr>
              <w:rFonts w:eastAsia="Times New Roman"/>
            </w:rPr>
          </w:pPr>
          <w:r>
            <w:rPr>
              <w:rFonts w:eastAsia="Times New Roman"/>
            </w:rPr>
            <w:t>[17]</w:t>
          </w:r>
          <w:r>
            <w:rPr>
              <w:rFonts w:eastAsia="Times New Roman"/>
            </w:rPr>
            <w:tab/>
            <w:t xml:space="preserve">R. S. Whittle and A. Diaz-Artiles, “An ecological study of socioeconomic predictors in detection of COVID-19 cases across neighborhoods in New York City,” </w:t>
          </w:r>
          <w:r>
            <w:rPr>
              <w:rFonts w:eastAsia="Times New Roman"/>
              <w:i/>
              <w:iCs/>
            </w:rPr>
            <w:t>BMC Med</w:t>
          </w:r>
          <w:r>
            <w:rPr>
              <w:rFonts w:eastAsia="Times New Roman"/>
            </w:rPr>
            <w:t>, vol. 18, pp. 1–17, 2020.</w:t>
          </w:r>
        </w:p>
        <w:p w14:paraId="04B24611" w14:textId="77777777" w:rsidR="00D227EF" w:rsidRDefault="00D227EF">
          <w:pPr>
            <w:autoSpaceDE w:val="0"/>
            <w:autoSpaceDN w:val="0"/>
            <w:ind w:hanging="640"/>
            <w:divId w:val="604457888"/>
            <w:rPr>
              <w:rFonts w:eastAsia="Times New Roman"/>
            </w:rPr>
          </w:pPr>
          <w:r>
            <w:rPr>
              <w:rFonts w:eastAsia="Times New Roman"/>
            </w:rPr>
            <w:t>[18]</w:t>
          </w:r>
          <w:r>
            <w:rPr>
              <w:rFonts w:eastAsia="Times New Roman"/>
            </w:rPr>
            <w:tab/>
            <w:t xml:space="preserve">J. T. Chen and N. Krieger, “Revealing the unequal burden of COVID-19 by income, race/ethnicity, and household crowding: US county versus zip code analyses,” </w:t>
          </w:r>
          <w:r>
            <w:rPr>
              <w:rFonts w:eastAsia="Times New Roman"/>
              <w:i/>
              <w:iCs/>
            </w:rPr>
            <w:t>Journal of Public Health Management and Practice</w:t>
          </w:r>
          <w:r>
            <w:rPr>
              <w:rFonts w:eastAsia="Times New Roman"/>
            </w:rPr>
            <w:t>, vol. 27, no. Supplement 1, pp. S43–S56, 2021.</w:t>
          </w:r>
        </w:p>
        <w:p w14:paraId="4636B119" w14:textId="77777777" w:rsidR="00D227EF" w:rsidRDefault="00D227EF">
          <w:pPr>
            <w:autoSpaceDE w:val="0"/>
            <w:autoSpaceDN w:val="0"/>
            <w:ind w:hanging="640"/>
            <w:divId w:val="1943872697"/>
            <w:rPr>
              <w:rFonts w:eastAsia="Times New Roman"/>
            </w:rPr>
          </w:pPr>
          <w:r>
            <w:rPr>
              <w:rFonts w:eastAsia="Times New Roman"/>
            </w:rPr>
            <w:lastRenderedPageBreak/>
            <w:t>[19]</w:t>
          </w:r>
          <w:r>
            <w:rPr>
              <w:rFonts w:eastAsia="Times New Roman"/>
            </w:rPr>
            <w:tab/>
            <w:t xml:space="preserve">M. KC, E. Oral, S. Straif-Bourgeois, A. L. Rung, and E. S. Peters, “The effect of area deprivation on COVID-19 risk in Louisiana,” </w:t>
          </w:r>
          <w:proofErr w:type="spellStart"/>
          <w:r>
            <w:rPr>
              <w:rFonts w:eastAsia="Times New Roman"/>
              <w:i/>
              <w:iCs/>
            </w:rPr>
            <w:t>PLoS</w:t>
          </w:r>
          <w:proofErr w:type="spellEnd"/>
          <w:r>
            <w:rPr>
              <w:rFonts w:eastAsia="Times New Roman"/>
              <w:i/>
              <w:iCs/>
            </w:rPr>
            <w:t xml:space="preserve"> One</w:t>
          </w:r>
          <w:r>
            <w:rPr>
              <w:rFonts w:eastAsia="Times New Roman"/>
            </w:rPr>
            <w:t>, vol. 15, no. 12, p. e0243028, 2020.</w:t>
          </w:r>
        </w:p>
        <w:p w14:paraId="3B34EB64" w14:textId="77777777" w:rsidR="00D227EF" w:rsidRDefault="00D227EF">
          <w:pPr>
            <w:autoSpaceDE w:val="0"/>
            <w:autoSpaceDN w:val="0"/>
            <w:ind w:hanging="640"/>
            <w:divId w:val="124083958"/>
            <w:rPr>
              <w:rFonts w:eastAsia="Times New Roman"/>
            </w:rPr>
          </w:pPr>
          <w:r>
            <w:rPr>
              <w:rFonts w:eastAsia="Times New Roman"/>
            </w:rPr>
            <w:t>[20]</w:t>
          </w:r>
          <w:r>
            <w:rPr>
              <w:rFonts w:eastAsia="Times New Roman"/>
            </w:rPr>
            <w:tab/>
            <w:t xml:space="preserve">E. Hatef, H.-Y. Chang, C. Kitchen, J. P. Weiner, and H. Kharrazi, “Assessing the impact of neighborhood socioeconomic characteristics on COVID-19 prevalence across seven states in the United States,” </w:t>
          </w:r>
          <w:r>
            <w:rPr>
              <w:rFonts w:eastAsia="Times New Roman"/>
              <w:i/>
              <w:iCs/>
            </w:rPr>
            <w:t>Front Public Health</w:t>
          </w:r>
          <w:r>
            <w:rPr>
              <w:rFonts w:eastAsia="Times New Roman"/>
            </w:rPr>
            <w:t>, vol. 8, p. 571808, 2020.</w:t>
          </w:r>
        </w:p>
        <w:p w14:paraId="783736F6" w14:textId="77777777" w:rsidR="00D227EF" w:rsidRDefault="00D227EF">
          <w:pPr>
            <w:autoSpaceDE w:val="0"/>
            <w:autoSpaceDN w:val="0"/>
            <w:ind w:hanging="640"/>
            <w:divId w:val="1261911431"/>
            <w:rPr>
              <w:rFonts w:eastAsia="Times New Roman"/>
            </w:rPr>
          </w:pPr>
          <w:r>
            <w:rPr>
              <w:rFonts w:eastAsia="Times New Roman"/>
            </w:rPr>
            <w:t>[21]</w:t>
          </w:r>
          <w:r>
            <w:rPr>
              <w:rFonts w:eastAsia="Times New Roman"/>
            </w:rPr>
            <w:tab/>
            <w:t xml:space="preserve">S. Zeng, K. M. Pelzer, R. D. Gibbons, M. E. Peek, and W. F. Parker, “Association of zip code vaccination rate with COVID-19 mortality in Chicago, Illinois,” </w:t>
          </w:r>
          <w:r>
            <w:rPr>
              <w:rFonts w:eastAsia="Times New Roman"/>
              <w:i/>
              <w:iCs/>
            </w:rPr>
            <w:t xml:space="preserve">JAMA </w:t>
          </w:r>
          <w:proofErr w:type="spellStart"/>
          <w:r>
            <w:rPr>
              <w:rFonts w:eastAsia="Times New Roman"/>
              <w:i/>
              <w:iCs/>
            </w:rPr>
            <w:t>Netw</w:t>
          </w:r>
          <w:proofErr w:type="spellEnd"/>
          <w:r>
            <w:rPr>
              <w:rFonts w:eastAsia="Times New Roman"/>
              <w:i/>
              <w:iCs/>
            </w:rPr>
            <w:t xml:space="preserve"> Open</w:t>
          </w:r>
          <w:r>
            <w:rPr>
              <w:rFonts w:eastAsia="Times New Roman"/>
            </w:rPr>
            <w:t>, vol. 5, no. 5, pp. e2214753–e2214753, 2022.</w:t>
          </w:r>
        </w:p>
        <w:p w14:paraId="79448130" w14:textId="77777777" w:rsidR="00D227EF" w:rsidRDefault="00D227EF">
          <w:pPr>
            <w:autoSpaceDE w:val="0"/>
            <w:autoSpaceDN w:val="0"/>
            <w:ind w:hanging="640"/>
            <w:divId w:val="1159073512"/>
            <w:rPr>
              <w:rFonts w:eastAsia="Times New Roman"/>
            </w:rPr>
          </w:pPr>
          <w:r>
            <w:rPr>
              <w:rFonts w:eastAsia="Times New Roman"/>
            </w:rPr>
            <w:t>[22]</w:t>
          </w:r>
          <w:r>
            <w:rPr>
              <w:rFonts w:eastAsia="Times New Roman"/>
            </w:rPr>
            <w:tab/>
            <w:t xml:space="preserve">M. S. Bryan </w:t>
          </w:r>
          <w:r>
            <w:rPr>
              <w:rFonts w:eastAsia="Times New Roman"/>
              <w:i/>
              <w:iCs/>
            </w:rPr>
            <w:t>et al.</w:t>
          </w:r>
          <w:r>
            <w:rPr>
              <w:rFonts w:eastAsia="Times New Roman"/>
            </w:rPr>
            <w:t xml:space="preserve">, “Coronavirus disease 2019 (COVID-19) mortality and neighborhood characteristics in Chicago,” </w:t>
          </w:r>
          <w:r>
            <w:rPr>
              <w:rFonts w:eastAsia="Times New Roman"/>
              <w:i/>
              <w:iCs/>
            </w:rPr>
            <w:t>Ann Epidemiol</w:t>
          </w:r>
          <w:r>
            <w:rPr>
              <w:rFonts w:eastAsia="Times New Roman"/>
            </w:rPr>
            <w:t>, vol. 56, pp. 47–54, 2021.</w:t>
          </w:r>
        </w:p>
        <w:p w14:paraId="541CF829" w14:textId="77777777" w:rsidR="00D227EF" w:rsidRDefault="00D227EF">
          <w:pPr>
            <w:autoSpaceDE w:val="0"/>
            <w:autoSpaceDN w:val="0"/>
            <w:ind w:hanging="640"/>
            <w:divId w:val="918902062"/>
            <w:rPr>
              <w:rFonts w:eastAsia="Times New Roman"/>
            </w:rPr>
          </w:pPr>
          <w:r>
            <w:rPr>
              <w:rFonts w:eastAsia="Times New Roman"/>
            </w:rPr>
            <w:t>[23]</w:t>
          </w:r>
          <w:r>
            <w:rPr>
              <w:rFonts w:eastAsia="Times New Roman"/>
            </w:rPr>
            <w:tab/>
            <w:t xml:space="preserve">S. J. Kim and W. Bostwick, “&lt;? covid19?&gt; Social vulnerability and racial inequality in COVID-19 deaths in Chicago,” </w:t>
          </w:r>
          <w:r>
            <w:rPr>
              <w:rFonts w:eastAsia="Times New Roman"/>
              <w:i/>
              <w:iCs/>
            </w:rPr>
            <w:t>Health education &amp; behavior</w:t>
          </w:r>
          <w:r>
            <w:rPr>
              <w:rFonts w:eastAsia="Times New Roman"/>
            </w:rPr>
            <w:t>, vol. 47, no. 4, pp. 509–513, 2020.</w:t>
          </w:r>
        </w:p>
        <w:p w14:paraId="7669221F" w14:textId="77777777" w:rsidR="00D227EF" w:rsidRDefault="00D227EF">
          <w:pPr>
            <w:autoSpaceDE w:val="0"/>
            <w:autoSpaceDN w:val="0"/>
            <w:ind w:hanging="640"/>
            <w:divId w:val="952517722"/>
            <w:rPr>
              <w:rFonts w:eastAsia="Times New Roman"/>
            </w:rPr>
          </w:pPr>
          <w:r>
            <w:rPr>
              <w:rFonts w:eastAsia="Times New Roman"/>
            </w:rPr>
            <w:t>[24]</w:t>
          </w:r>
          <w:r>
            <w:rPr>
              <w:rFonts w:eastAsia="Times New Roman"/>
            </w:rPr>
            <w:tab/>
            <w:t xml:space="preserve">M. M. Hughes, “County-level COVID-19 vaccination coverage and social vulnerability—United States, December 14, 2020–March 1, 2021,” </w:t>
          </w:r>
          <w:r>
            <w:rPr>
              <w:rFonts w:eastAsia="Times New Roman"/>
              <w:i/>
              <w:iCs/>
            </w:rPr>
            <w:t xml:space="preserve">MMWR </w:t>
          </w:r>
          <w:proofErr w:type="spellStart"/>
          <w:r>
            <w:rPr>
              <w:rFonts w:eastAsia="Times New Roman"/>
              <w:i/>
              <w:iCs/>
            </w:rPr>
            <w:t>Morb</w:t>
          </w:r>
          <w:proofErr w:type="spellEnd"/>
          <w:r>
            <w:rPr>
              <w:rFonts w:eastAsia="Times New Roman"/>
              <w:i/>
              <w:iCs/>
            </w:rPr>
            <w:t xml:space="preserve"> Mortal </w:t>
          </w:r>
          <w:proofErr w:type="spellStart"/>
          <w:r>
            <w:rPr>
              <w:rFonts w:eastAsia="Times New Roman"/>
              <w:i/>
              <w:iCs/>
            </w:rPr>
            <w:t>Wkly</w:t>
          </w:r>
          <w:proofErr w:type="spellEnd"/>
          <w:r>
            <w:rPr>
              <w:rFonts w:eastAsia="Times New Roman"/>
              <w:i/>
              <w:iCs/>
            </w:rPr>
            <w:t xml:space="preserve"> Rep</w:t>
          </w:r>
          <w:r>
            <w:rPr>
              <w:rFonts w:eastAsia="Times New Roman"/>
            </w:rPr>
            <w:t>, vol. 70, 2021.</w:t>
          </w:r>
        </w:p>
        <w:p w14:paraId="3A4EE850" w14:textId="77777777" w:rsidR="00D227EF" w:rsidRDefault="00D227EF">
          <w:pPr>
            <w:autoSpaceDE w:val="0"/>
            <w:autoSpaceDN w:val="0"/>
            <w:ind w:hanging="640"/>
            <w:divId w:val="1042708620"/>
            <w:rPr>
              <w:rFonts w:eastAsia="Times New Roman"/>
            </w:rPr>
          </w:pPr>
          <w:r>
            <w:rPr>
              <w:rFonts w:eastAsia="Times New Roman"/>
            </w:rPr>
            <w:t>[25]</w:t>
          </w:r>
          <w:r>
            <w:rPr>
              <w:rFonts w:eastAsia="Times New Roman"/>
            </w:rPr>
            <w:tab/>
            <w:t>University of Illinois System, “The SHIELD Illinois Story,” https://www.uillinois.edu/userfiles/Servers/Server_1240/file/The%20SHIELD%20Story_June2023.pdf.</w:t>
          </w:r>
        </w:p>
        <w:p w14:paraId="00331205" w14:textId="77777777" w:rsidR="00D227EF" w:rsidRDefault="00D227EF">
          <w:pPr>
            <w:autoSpaceDE w:val="0"/>
            <w:autoSpaceDN w:val="0"/>
            <w:ind w:hanging="640"/>
            <w:divId w:val="1126463504"/>
            <w:rPr>
              <w:rFonts w:eastAsia="Times New Roman"/>
            </w:rPr>
          </w:pPr>
          <w:r>
            <w:rPr>
              <w:rFonts w:eastAsia="Times New Roman"/>
            </w:rPr>
            <w:t>[26]</w:t>
          </w:r>
          <w:r>
            <w:rPr>
              <w:rFonts w:eastAsia="Times New Roman"/>
            </w:rPr>
            <w:tab/>
            <w:t xml:space="preserve">M. Saidani, H. Kim, and J. Kim, “Designing optimal COVID-19 testing stations locally: A discrete event simulation model applied on a university campus,” </w:t>
          </w:r>
          <w:proofErr w:type="spellStart"/>
          <w:r>
            <w:rPr>
              <w:rFonts w:eastAsia="Times New Roman"/>
              <w:i/>
              <w:iCs/>
            </w:rPr>
            <w:t>PLoS</w:t>
          </w:r>
          <w:proofErr w:type="spellEnd"/>
          <w:r>
            <w:rPr>
              <w:rFonts w:eastAsia="Times New Roman"/>
              <w:i/>
              <w:iCs/>
            </w:rPr>
            <w:t xml:space="preserve"> One</w:t>
          </w:r>
          <w:r>
            <w:rPr>
              <w:rFonts w:eastAsia="Times New Roman"/>
            </w:rPr>
            <w:t>, vol. 16, no. 6, p. e0253869, 2021.</w:t>
          </w:r>
        </w:p>
        <w:p w14:paraId="4246EBD6" w14:textId="77777777" w:rsidR="00D227EF" w:rsidRDefault="00D227EF">
          <w:pPr>
            <w:autoSpaceDE w:val="0"/>
            <w:autoSpaceDN w:val="0"/>
            <w:ind w:hanging="640"/>
            <w:divId w:val="1865485238"/>
            <w:rPr>
              <w:rFonts w:eastAsia="Times New Roman"/>
            </w:rPr>
          </w:pPr>
          <w:r>
            <w:rPr>
              <w:rFonts w:eastAsia="Times New Roman"/>
            </w:rPr>
            <w:t>[27]</w:t>
          </w:r>
          <w:r>
            <w:rPr>
              <w:rFonts w:eastAsia="Times New Roman"/>
            </w:rPr>
            <w:tab/>
            <w:t xml:space="preserve">E. J. Holman </w:t>
          </w:r>
          <w:r>
            <w:rPr>
              <w:rFonts w:eastAsia="Times New Roman"/>
              <w:i/>
              <w:iCs/>
            </w:rPr>
            <w:t>et al.</w:t>
          </w:r>
          <w:r>
            <w:rPr>
              <w:rFonts w:eastAsia="Times New Roman"/>
            </w:rPr>
            <w:t xml:space="preserve">, “Evaluation of Serial Testing After Exposure to COVID-19 in Early Care and Education Facilities, Illinois, March–May 2022,” </w:t>
          </w:r>
          <w:r>
            <w:rPr>
              <w:rFonts w:eastAsia="Times New Roman"/>
              <w:i/>
              <w:iCs/>
            </w:rPr>
            <w:t>Public Health Reports</w:t>
          </w:r>
          <w:r>
            <w:rPr>
              <w:rFonts w:eastAsia="Times New Roman"/>
            </w:rPr>
            <w:t>, vol. 138, no. 4, pp. 664–670, 2023.</w:t>
          </w:r>
        </w:p>
        <w:p w14:paraId="35D2360E" w14:textId="77777777" w:rsidR="00D227EF" w:rsidRDefault="00D227EF">
          <w:pPr>
            <w:autoSpaceDE w:val="0"/>
            <w:autoSpaceDN w:val="0"/>
            <w:ind w:hanging="640"/>
            <w:divId w:val="1056704005"/>
            <w:rPr>
              <w:rFonts w:eastAsia="Times New Roman"/>
            </w:rPr>
          </w:pPr>
          <w:r>
            <w:rPr>
              <w:rFonts w:eastAsia="Times New Roman"/>
            </w:rPr>
            <w:t>[28]</w:t>
          </w:r>
          <w:r>
            <w:rPr>
              <w:rFonts w:eastAsia="Times New Roman"/>
            </w:rPr>
            <w:tab/>
            <w:t xml:space="preserve">A. Ivanov </w:t>
          </w:r>
          <w:r>
            <w:rPr>
              <w:rFonts w:eastAsia="Times New Roman"/>
              <w:i/>
              <w:iCs/>
            </w:rPr>
            <w:t>et al.</w:t>
          </w:r>
          <w:r>
            <w:rPr>
              <w:rFonts w:eastAsia="Times New Roman"/>
            </w:rPr>
            <w:t xml:space="preserve">, “COVID-19 Test-to-Stay Program for K-12 Schools: Opt-In Versus Opt-Out Policies,” </w:t>
          </w:r>
          <w:r>
            <w:rPr>
              <w:rFonts w:eastAsia="Times New Roman"/>
              <w:i/>
              <w:iCs/>
            </w:rPr>
            <w:t>Available at SSRN 4428747</w:t>
          </w:r>
          <w:r>
            <w:rPr>
              <w:rFonts w:eastAsia="Times New Roman"/>
            </w:rPr>
            <w:t>, 2023.</w:t>
          </w:r>
        </w:p>
        <w:p w14:paraId="5C70799F" w14:textId="77777777" w:rsidR="00D227EF" w:rsidRDefault="00D227EF">
          <w:pPr>
            <w:autoSpaceDE w:val="0"/>
            <w:autoSpaceDN w:val="0"/>
            <w:ind w:hanging="640"/>
            <w:divId w:val="184561280"/>
            <w:rPr>
              <w:rFonts w:eastAsia="Times New Roman"/>
            </w:rPr>
          </w:pPr>
          <w:r>
            <w:rPr>
              <w:rFonts w:eastAsia="Times New Roman"/>
            </w:rPr>
            <w:t>[29]</w:t>
          </w:r>
          <w:r>
            <w:rPr>
              <w:rFonts w:eastAsia="Times New Roman"/>
            </w:rPr>
            <w:tab/>
            <w:t xml:space="preserve">P. Hedberg </w:t>
          </w:r>
          <w:r>
            <w:rPr>
              <w:rFonts w:eastAsia="Times New Roman"/>
              <w:i/>
              <w:iCs/>
            </w:rPr>
            <w:t>et al.</w:t>
          </w:r>
          <w:r>
            <w:rPr>
              <w:rFonts w:eastAsia="Times New Roman"/>
            </w:rPr>
            <w:t xml:space="preserve">, “In-hospital mortality during the wild-type, alpha, delta, and omicron SARS-CoV-2 waves: a multinational cohort study in the </w:t>
          </w:r>
          <w:proofErr w:type="spellStart"/>
          <w:r>
            <w:rPr>
              <w:rFonts w:eastAsia="Times New Roman"/>
            </w:rPr>
            <w:t>EuCARE</w:t>
          </w:r>
          <w:proofErr w:type="spellEnd"/>
          <w:r>
            <w:rPr>
              <w:rFonts w:eastAsia="Times New Roman"/>
            </w:rPr>
            <w:t xml:space="preserve"> project,” </w:t>
          </w:r>
          <w:r>
            <w:rPr>
              <w:rFonts w:eastAsia="Times New Roman"/>
              <w:i/>
              <w:iCs/>
            </w:rPr>
            <w:t>The Lancet Regional Health–Europe</w:t>
          </w:r>
          <w:r>
            <w:rPr>
              <w:rFonts w:eastAsia="Times New Roman"/>
            </w:rPr>
            <w:t>, vol. 38, 2024.</w:t>
          </w:r>
        </w:p>
        <w:p w14:paraId="61F6ADFD" w14:textId="77777777" w:rsidR="00D227EF" w:rsidRDefault="00D227EF">
          <w:pPr>
            <w:autoSpaceDE w:val="0"/>
            <w:autoSpaceDN w:val="0"/>
            <w:ind w:hanging="640"/>
            <w:divId w:val="1159613937"/>
            <w:rPr>
              <w:rFonts w:eastAsia="Times New Roman"/>
            </w:rPr>
          </w:pPr>
          <w:r>
            <w:rPr>
              <w:rFonts w:eastAsia="Times New Roman"/>
            </w:rPr>
            <w:t>[30]</w:t>
          </w:r>
          <w:r>
            <w:rPr>
              <w:rFonts w:eastAsia="Times New Roman"/>
            </w:rPr>
            <w:tab/>
            <w:t>AAP Division of Health Care Finance, “New COVID-19-related ICD-10-CM codes take effect,” https://publications.aap.org/aapnews/news/12215/New-COVID-19-related-ICD-10-CM-codes-take-effect?autologincheck=redirected.</w:t>
          </w:r>
        </w:p>
        <w:p w14:paraId="4F7DABF6" w14:textId="77777777" w:rsidR="00D227EF" w:rsidRDefault="00D227EF">
          <w:pPr>
            <w:autoSpaceDE w:val="0"/>
            <w:autoSpaceDN w:val="0"/>
            <w:ind w:hanging="640"/>
            <w:divId w:val="1875069860"/>
            <w:rPr>
              <w:rFonts w:eastAsia="Times New Roman"/>
            </w:rPr>
          </w:pPr>
          <w:r>
            <w:rPr>
              <w:rFonts w:eastAsia="Times New Roman"/>
            </w:rPr>
            <w:t>[31]</w:t>
          </w:r>
          <w:r>
            <w:rPr>
              <w:rFonts w:eastAsia="Times New Roman"/>
            </w:rPr>
            <w:tab/>
            <w:t xml:space="preserve">K. E. Lynch </w:t>
          </w:r>
          <w:r>
            <w:rPr>
              <w:rFonts w:eastAsia="Times New Roman"/>
              <w:i/>
              <w:iCs/>
            </w:rPr>
            <w:t>et al.</w:t>
          </w:r>
          <w:r>
            <w:rPr>
              <w:rFonts w:eastAsia="Times New Roman"/>
            </w:rPr>
            <w:t xml:space="preserve">, “Positive predictive value of COVID-19 ICD-10 diagnosis codes across calendar time and clinical setting,” </w:t>
          </w:r>
          <w:r>
            <w:rPr>
              <w:rFonts w:eastAsia="Times New Roman"/>
              <w:i/>
              <w:iCs/>
            </w:rPr>
            <w:t>Clin Epidemiol</w:t>
          </w:r>
          <w:r>
            <w:rPr>
              <w:rFonts w:eastAsia="Times New Roman"/>
            </w:rPr>
            <w:t>, pp. 1011–1018, 2021.</w:t>
          </w:r>
        </w:p>
        <w:p w14:paraId="233AC92C" w14:textId="77777777" w:rsidR="00D227EF" w:rsidRDefault="00D227EF">
          <w:pPr>
            <w:autoSpaceDE w:val="0"/>
            <w:autoSpaceDN w:val="0"/>
            <w:ind w:hanging="640"/>
            <w:divId w:val="154032517"/>
            <w:rPr>
              <w:rFonts w:eastAsia="Times New Roman"/>
            </w:rPr>
          </w:pPr>
          <w:r>
            <w:rPr>
              <w:rFonts w:eastAsia="Times New Roman"/>
            </w:rPr>
            <w:t>[32]</w:t>
          </w:r>
          <w:r>
            <w:rPr>
              <w:rFonts w:eastAsia="Times New Roman"/>
            </w:rPr>
            <w:tab/>
            <w:t xml:space="preserve">L. J. McGrath, A. M. Scott, A. </w:t>
          </w:r>
          <w:proofErr w:type="spellStart"/>
          <w:r>
            <w:rPr>
              <w:rFonts w:eastAsia="Times New Roman"/>
            </w:rPr>
            <w:t>Surinach</w:t>
          </w:r>
          <w:proofErr w:type="spellEnd"/>
          <w:r>
            <w:rPr>
              <w:rFonts w:eastAsia="Times New Roman"/>
            </w:rPr>
            <w:t xml:space="preserve">, R. Chambers, M. Benigno, and D. Malhotra, “Use of the </w:t>
          </w:r>
          <w:proofErr w:type="spellStart"/>
          <w:r>
            <w:rPr>
              <w:rFonts w:eastAsia="Times New Roman"/>
            </w:rPr>
            <w:t>postacute</w:t>
          </w:r>
          <w:proofErr w:type="spellEnd"/>
          <w:r>
            <w:rPr>
              <w:rFonts w:eastAsia="Times New Roman"/>
            </w:rPr>
            <w:t xml:space="preserve"> sequelae of COVID-19 diagnosis code in routine clinical practice in the US,” </w:t>
          </w:r>
          <w:r>
            <w:rPr>
              <w:rFonts w:eastAsia="Times New Roman"/>
              <w:i/>
              <w:iCs/>
            </w:rPr>
            <w:t xml:space="preserve">JAMA </w:t>
          </w:r>
          <w:proofErr w:type="spellStart"/>
          <w:r>
            <w:rPr>
              <w:rFonts w:eastAsia="Times New Roman"/>
              <w:i/>
              <w:iCs/>
            </w:rPr>
            <w:t>Netw</w:t>
          </w:r>
          <w:proofErr w:type="spellEnd"/>
          <w:r>
            <w:rPr>
              <w:rFonts w:eastAsia="Times New Roman"/>
              <w:i/>
              <w:iCs/>
            </w:rPr>
            <w:t xml:space="preserve"> Open</w:t>
          </w:r>
          <w:r>
            <w:rPr>
              <w:rFonts w:eastAsia="Times New Roman"/>
            </w:rPr>
            <w:t>, vol. 5, no. 10, pp. e2235089–e2235089, 2022.</w:t>
          </w:r>
        </w:p>
        <w:p w14:paraId="2144576E" w14:textId="77777777" w:rsidR="00D227EF" w:rsidRDefault="00D227EF">
          <w:pPr>
            <w:autoSpaceDE w:val="0"/>
            <w:autoSpaceDN w:val="0"/>
            <w:ind w:hanging="640"/>
            <w:divId w:val="785541643"/>
            <w:rPr>
              <w:rFonts w:eastAsia="Times New Roman"/>
            </w:rPr>
          </w:pPr>
          <w:r>
            <w:rPr>
              <w:rFonts w:eastAsia="Times New Roman"/>
            </w:rPr>
            <w:lastRenderedPageBreak/>
            <w:t>[33]</w:t>
          </w:r>
          <w:r>
            <w:rPr>
              <w:rFonts w:eastAsia="Times New Roman"/>
            </w:rPr>
            <w:tab/>
            <w:t xml:space="preserve">E. R. Pfaff </w:t>
          </w:r>
          <w:r>
            <w:rPr>
              <w:rFonts w:eastAsia="Times New Roman"/>
              <w:i/>
              <w:iCs/>
            </w:rPr>
            <w:t>et al.</w:t>
          </w:r>
          <w:r>
            <w:rPr>
              <w:rFonts w:eastAsia="Times New Roman"/>
            </w:rPr>
            <w:t xml:space="preserve">, “Coding long COVID: characterizing a new disease through an ICD-10 lens,” </w:t>
          </w:r>
          <w:r>
            <w:rPr>
              <w:rFonts w:eastAsia="Times New Roman"/>
              <w:i/>
              <w:iCs/>
            </w:rPr>
            <w:t>BMC Med</w:t>
          </w:r>
          <w:r>
            <w:rPr>
              <w:rFonts w:eastAsia="Times New Roman"/>
            </w:rPr>
            <w:t>, vol. 21, no. 1, p. 58, 2023.</w:t>
          </w:r>
        </w:p>
        <w:p w14:paraId="55DAE483" w14:textId="77777777" w:rsidR="00D227EF" w:rsidRDefault="00D227EF">
          <w:pPr>
            <w:autoSpaceDE w:val="0"/>
            <w:autoSpaceDN w:val="0"/>
            <w:ind w:hanging="640"/>
            <w:divId w:val="1277179354"/>
            <w:rPr>
              <w:rFonts w:eastAsia="Times New Roman"/>
            </w:rPr>
          </w:pPr>
          <w:r>
            <w:rPr>
              <w:rFonts w:eastAsia="Times New Roman"/>
            </w:rPr>
            <w:t>[34]</w:t>
          </w:r>
          <w:r>
            <w:rPr>
              <w:rFonts w:eastAsia="Times New Roman"/>
            </w:rPr>
            <w:tab/>
            <w:t xml:space="preserve">A. S. Bhatt </w:t>
          </w:r>
          <w:r>
            <w:rPr>
              <w:rFonts w:eastAsia="Times New Roman"/>
              <w:i/>
              <w:iCs/>
            </w:rPr>
            <w:t>et al.</w:t>
          </w:r>
          <w:r>
            <w:rPr>
              <w:rFonts w:eastAsia="Times New Roman"/>
            </w:rPr>
            <w:t xml:space="preserve">, “Accuracy of ICD-10 diagnostic codes to identify COVID-19 among hospitalized patients,” </w:t>
          </w:r>
          <w:r>
            <w:rPr>
              <w:rFonts w:eastAsia="Times New Roman"/>
              <w:i/>
              <w:iCs/>
            </w:rPr>
            <w:t>J Gen Intern Med</w:t>
          </w:r>
          <w:r>
            <w:rPr>
              <w:rFonts w:eastAsia="Times New Roman"/>
            </w:rPr>
            <w:t>, vol. 36, no. 8, pp. 2532–2535, 2021.</w:t>
          </w:r>
        </w:p>
        <w:p w14:paraId="497D4F5B" w14:textId="77777777" w:rsidR="00D227EF" w:rsidRDefault="00D227EF">
          <w:pPr>
            <w:autoSpaceDE w:val="0"/>
            <w:autoSpaceDN w:val="0"/>
            <w:ind w:hanging="640"/>
            <w:divId w:val="882063319"/>
            <w:rPr>
              <w:rFonts w:eastAsia="Times New Roman"/>
            </w:rPr>
          </w:pPr>
          <w:r>
            <w:rPr>
              <w:rFonts w:eastAsia="Times New Roman"/>
            </w:rPr>
            <w:t>[35]</w:t>
          </w:r>
          <w:r>
            <w:rPr>
              <w:rFonts w:eastAsia="Times New Roman"/>
            </w:rPr>
            <w:tab/>
            <w:t xml:space="preserve">O. Byambasuren, P. Stehlik, J. Clark, K. Alcorn, and P. </w:t>
          </w:r>
          <w:proofErr w:type="spellStart"/>
          <w:r>
            <w:rPr>
              <w:rFonts w:eastAsia="Times New Roman"/>
            </w:rPr>
            <w:t>Glasziou</w:t>
          </w:r>
          <w:proofErr w:type="spellEnd"/>
          <w:r>
            <w:rPr>
              <w:rFonts w:eastAsia="Times New Roman"/>
            </w:rPr>
            <w:t xml:space="preserve">, “Effect of covid-19 vaccination on long covid: systematic review,” </w:t>
          </w:r>
          <w:r>
            <w:rPr>
              <w:rFonts w:eastAsia="Times New Roman"/>
              <w:i/>
              <w:iCs/>
            </w:rPr>
            <w:t>BMJ medicine</w:t>
          </w:r>
          <w:r>
            <w:rPr>
              <w:rFonts w:eastAsia="Times New Roman"/>
            </w:rPr>
            <w:t>, vol. 2, no. 1, 2023.</w:t>
          </w:r>
        </w:p>
        <w:p w14:paraId="675A20C3" w14:textId="77777777" w:rsidR="00D227EF" w:rsidRDefault="00D227EF">
          <w:pPr>
            <w:autoSpaceDE w:val="0"/>
            <w:autoSpaceDN w:val="0"/>
            <w:ind w:hanging="640"/>
            <w:divId w:val="1146318270"/>
            <w:rPr>
              <w:rFonts w:eastAsia="Times New Roman"/>
            </w:rPr>
          </w:pPr>
          <w:r>
            <w:rPr>
              <w:rFonts w:eastAsia="Times New Roman"/>
            </w:rPr>
            <w:t>[36]</w:t>
          </w:r>
          <w:r>
            <w:rPr>
              <w:rFonts w:eastAsia="Times New Roman"/>
            </w:rPr>
            <w:tab/>
            <w:t>D. of H. S. Commonwealth of Pennsylvania, “ICD-10-CM Official Coding Guidelines Related to COVID-</w:t>
          </w:r>
          <w:proofErr w:type="gramStart"/>
          <w:r>
            <w:rPr>
              <w:rFonts w:eastAsia="Times New Roman"/>
            </w:rPr>
            <w:t>19 ,</w:t>
          </w:r>
          <w:proofErr w:type="gramEnd"/>
          <w:r>
            <w:rPr>
              <w:rFonts w:eastAsia="Times New Roman"/>
            </w:rPr>
            <w:t>” https://www.pa.gov/content/dam/copapwp-pagov/en/dhs/documents/providers/providers/documents/coronavirus-2020/COVID-19%20ICD-10%20Guidance%20Quick%20.pdf.</w:t>
          </w:r>
        </w:p>
        <w:p w14:paraId="07A7B65B" w14:textId="77777777" w:rsidR="00D227EF" w:rsidRDefault="00D227EF">
          <w:pPr>
            <w:autoSpaceDE w:val="0"/>
            <w:autoSpaceDN w:val="0"/>
            <w:ind w:hanging="640"/>
            <w:divId w:val="1105886233"/>
            <w:rPr>
              <w:rFonts w:eastAsia="Times New Roman"/>
            </w:rPr>
          </w:pPr>
          <w:r>
            <w:rPr>
              <w:rFonts w:eastAsia="Times New Roman"/>
            </w:rPr>
            <w:t>[37]</w:t>
          </w:r>
          <w:r>
            <w:rPr>
              <w:rFonts w:eastAsia="Times New Roman"/>
            </w:rPr>
            <w:tab/>
            <w:t xml:space="preserve">J. Hu, A. J. H. Kind, and D. </w:t>
          </w:r>
          <w:proofErr w:type="spellStart"/>
          <w:r>
            <w:rPr>
              <w:rFonts w:eastAsia="Times New Roman"/>
            </w:rPr>
            <w:t>Nerenz</w:t>
          </w:r>
          <w:proofErr w:type="spellEnd"/>
          <w:r>
            <w:rPr>
              <w:rFonts w:eastAsia="Times New Roman"/>
            </w:rPr>
            <w:t xml:space="preserve">, “Area deprivation index predicts readmission risk at an urban teaching hospital,” </w:t>
          </w:r>
          <w:r>
            <w:rPr>
              <w:rFonts w:eastAsia="Times New Roman"/>
              <w:i/>
              <w:iCs/>
            </w:rPr>
            <w:t>American Journal of Medical Quality</w:t>
          </w:r>
          <w:r>
            <w:rPr>
              <w:rFonts w:eastAsia="Times New Roman"/>
            </w:rPr>
            <w:t>, vol. 33, no. 5, pp. 493–501, 2018.</w:t>
          </w:r>
        </w:p>
        <w:p w14:paraId="00000143" w14:textId="480B688C" w:rsidR="00743DF7" w:rsidRDefault="00D227EF" w:rsidP="0075627E">
          <w:pPr>
            <w:spacing w:after="0" w:line="360" w:lineRule="auto"/>
            <w:rPr>
              <w:rFonts w:ascii="Arial" w:eastAsia="Arial" w:hAnsi="Arial" w:cs="Arial"/>
              <w:b/>
              <w:sz w:val="20"/>
              <w:szCs w:val="20"/>
            </w:rPr>
          </w:pPr>
          <w:r>
            <w:rPr>
              <w:rFonts w:eastAsia="Times New Roman"/>
            </w:rPr>
            <w:t> </w:t>
          </w:r>
        </w:p>
      </w:sdtContent>
    </w:sdt>
    <w:p w14:paraId="00000144" w14:textId="77777777" w:rsidR="00743DF7" w:rsidRDefault="00743DF7">
      <w:pPr>
        <w:spacing w:after="0" w:line="360" w:lineRule="auto"/>
        <w:jc w:val="center"/>
        <w:rPr>
          <w:rFonts w:ascii="Arial" w:eastAsia="Arial" w:hAnsi="Arial" w:cs="Arial"/>
          <w:b/>
          <w:sz w:val="20"/>
          <w:szCs w:val="20"/>
        </w:rPr>
      </w:pPr>
    </w:p>
    <w:p w14:paraId="00000145" w14:textId="77777777" w:rsidR="00743DF7" w:rsidRDefault="00743DF7">
      <w:pPr>
        <w:spacing w:after="0" w:line="360" w:lineRule="auto"/>
        <w:jc w:val="center"/>
        <w:rPr>
          <w:rFonts w:ascii="Arial" w:eastAsia="Arial" w:hAnsi="Arial" w:cs="Arial"/>
          <w:b/>
          <w:sz w:val="20"/>
          <w:szCs w:val="20"/>
        </w:rPr>
      </w:pPr>
    </w:p>
    <w:p w14:paraId="00000146" w14:textId="77777777" w:rsidR="00743DF7" w:rsidRDefault="00743DF7">
      <w:pPr>
        <w:spacing w:after="0" w:line="360" w:lineRule="auto"/>
        <w:jc w:val="center"/>
        <w:rPr>
          <w:rFonts w:ascii="Arial" w:eastAsia="Arial" w:hAnsi="Arial" w:cs="Arial"/>
          <w:b/>
          <w:sz w:val="20"/>
          <w:szCs w:val="20"/>
        </w:rPr>
      </w:pPr>
    </w:p>
    <w:p w14:paraId="00000147" w14:textId="77777777" w:rsidR="00743DF7" w:rsidRDefault="00743DF7">
      <w:pPr>
        <w:spacing w:after="0" w:line="240" w:lineRule="auto"/>
        <w:rPr>
          <w:rFonts w:ascii="Arial" w:eastAsia="Arial" w:hAnsi="Arial" w:cs="Arial"/>
          <w:sz w:val="24"/>
          <w:szCs w:val="24"/>
        </w:rPr>
      </w:pPr>
    </w:p>
    <w:p w14:paraId="00000148" w14:textId="77777777" w:rsidR="00743DF7" w:rsidRDefault="00743DF7">
      <w:pPr>
        <w:spacing w:after="0" w:line="360" w:lineRule="auto"/>
        <w:jc w:val="center"/>
        <w:rPr>
          <w:rFonts w:ascii="Arial" w:eastAsia="Arial" w:hAnsi="Arial" w:cs="Arial"/>
          <w:b/>
          <w:sz w:val="20"/>
          <w:szCs w:val="20"/>
        </w:rPr>
      </w:pPr>
    </w:p>
    <w:p w14:paraId="00000149" w14:textId="77777777" w:rsidR="00743DF7" w:rsidRDefault="00743DF7">
      <w:pPr>
        <w:spacing w:after="0" w:line="360" w:lineRule="auto"/>
        <w:jc w:val="center"/>
        <w:rPr>
          <w:rFonts w:ascii="Arial" w:eastAsia="Arial" w:hAnsi="Arial" w:cs="Arial"/>
          <w:b/>
          <w:sz w:val="20"/>
          <w:szCs w:val="20"/>
        </w:rPr>
      </w:pPr>
    </w:p>
    <w:p w14:paraId="0000014A" w14:textId="77777777" w:rsidR="00743DF7" w:rsidRDefault="00743DF7">
      <w:pPr>
        <w:spacing w:after="0" w:line="360" w:lineRule="auto"/>
        <w:jc w:val="center"/>
        <w:rPr>
          <w:rFonts w:ascii="Arial" w:eastAsia="Arial" w:hAnsi="Arial" w:cs="Arial"/>
          <w:sz w:val="20"/>
          <w:szCs w:val="20"/>
        </w:rPr>
      </w:pPr>
    </w:p>
    <w:p w14:paraId="0000014B" w14:textId="77777777" w:rsidR="00743DF7" w:rsidRDefault="00743DF7">
      <w:pPr>
        <w:rPr>
          <w:rFonts w:ascii="Arial" w:eastAsia="Arial" w:hAnsi="Arial" w:cs="Arial"/>
        </w:rPr>
      </w:pPr>
    </w:p>
    <w:sectPr w:rsidR="00743DF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ootooni, Mohammad Samie" w:date="2024-09-05T17:45:00Z" w:initials="MT">
    <w:p w14:paraId="1995B179" w14:textId="77777777" w:rsidR="0059540D" w:rsidRDefault="005220A4" w:rsidP="0059540D">
      <w:pPr>
        <w:pStyle w:val="CommentText"/>
      </w:pPr>
      <w:r>
        <w:rPr>
          <w:rStyle w:val="CommentReference"/>
        </w:rPr>
        <w:annotationRef/>
      </w:r>
      <w:r w:rsidR="0059540D">
        <w:t>Ali, this is well written but not in a manuscript abstract style. This looks like a newspaper article magnifying your results in a less-scientific way. I know using chat gpt helps a lot in writing, but you need to make sure the output is what you want it to be. When you write abstract, always divide it into: background, objective, method, result, and conclusion. I am sure you know this based on your previous papers,</w:t>
      </w:r>
    </w:p>
  </w:comment>
  <w:comment w:id="15" w:author="Sina Ansari" w:date="2024-08-16T13:57:00Z" w:initials="">
    <w:p w14:paraId="00000168" w14:textId="2A911792"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still need to expand our lit review here. This is not enough. Seven papers on a topic like COVID-19 that have been studied hugely seem low.</w:t>
      </w:r>
    </w:p>
  </w:comment>
  <w:comment w:id="120" w:author="Tootooni, Mohammad Samie" w:date="2024-09-04T11:34:00Z" w:initials="MT">
    <w:p w14:paraId="6A280261" w14:textId="77777777" w:rsidR="00287115" w:rsidRDefault="00287115" w:rsidP="00287115">
      <w:pPr>
        <w:pStyle w:val="CommentText"/>
      </w:pPr>
      <w:r>
        <w:rPr>
          <w:rStyle w:val="CommentReference"/>
        </w:rPr>
        <w:annotationRef/>
      </w:r>
      <w:r>
        <w:t>Do you mean ALPHA?</w:t>
      </w:r>
    </w:p>
  </w:comment>
  <w:comment w:id="119" w:author="Tootooni, Mohammad Samie" w:date="2024-09-04T11:39:00Z" w:initials="MT">
    <w:p w14:paraId="74D2C7EF" w14:textId="77777777" w:rsidR="007747F8" w:rsidRDefault="007747F8" w:rsidP="007747F8">
      <w:pPr>
        <w:pStyle w:val="CommentText"/>
      </w:pPr>
      <w:r>
        <w:rPr>
          <w:rStyle w:val="CommentReference"/>
        </w:rPr>
        <w:annotationRef/>
      </w:r>
      <w:r>
        <w:t xml:space="preserve">You should be very careful here. We are not talking about covid prevalence among race-ethnicity groups. It is about marginalized AREAs. We don’t want to infer that ADI is related to eace population. Although  historically it is, but this is not the focus of this paper. We should instead add more literature that studied relations between covid prevalence and certain ADI components. </w:t>
      </w:r>
    </w:p>
  </w:comment>
  <w:comment w:id="122" w:author="Tootooni, Mohammad Samie" w:date="2024-09-04T11:52:00Z" w:initials="MT">
    <w:p w14:paraId="3DA5B359" w14:textId="77777777" w:rsidR="00E778AF" w:rsidRDefault="00E778AF" w:rsidP="00E778AF">
      <w:pPr>
        <w:pStyle w:val="CommentText"/>
      </w:pPr>
      <w:r>
        <w:rPr>
          <w:rStyle w:val="CommentReference"/>
        </w:rPr>
        <w:annotationRef/>
      </w:r>
      <w:r>
        <w:t>This seems a bit sudden. You need a general paragraph about the importance of testing and list some of the main actions for testing in the US/Illinois. Then you can talk about SHIELD as one of those actions.</w:t>
      </w:r>
    </w:p>
  </w:comment>
  <w:comment w:id="139" w:author="Tootooni, Mohammad Samie" w:date="2024-09-04T12:10:00Z" w:initials="MT">
    <w:p w14:paraId="7EEBBBE8" w14:textId="77777777" w:rsidR="00F568C6" w:rsidRDefault="00633ECC" w:rsidP="00F568C6">
      <w:pPr>
        <w:pStyle w:val="CommentText"/>
      </w:pPr>
      <w:r>
        <w:rPr>
          <w:rStyle w:val="CommentReference"/>
        </w:rPr>
        <w:annotationRef/>
      </w:r>
      <w:r w:rsidR="00F568C6">
        <w:t>This part could be a paragraph in the discussion section. You can start with something  like: “Several other studies have used data from SHIELD to analyze its effectiveness on covid response. For instance …”</w:t>
      </w:r>
    </w:p>
  </w:comment>
  <w:comment w:id="154" w:author="Sina Ansari" w:date="2024-08-16T13:57:00Z" w:initials="">
    <w:p w14:paraId="00000167" w14:textId="7BF993DF"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can reference some studies done on Shield here and how our focus differs.</w:t>
      </w:r>
    </w:p>
  </w:comment>
  <w:comment w:id="163" w:author="Sina Ansari" w:date="2024-08-16T13:55:00Z" w:initials="">
    <w:p w14:paraId="00000175" w14:textId="2A5B5236"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Depending on the journal we sent, it might be good to summarize the key findings in a paragraph here.</w:t>
      </w:r>
    </w:p>
  </w:comment>
  <w:comment w:id="162" w:author="Kasaie Sharifi, Seyed Alireza" w:date="2024-08-16T16:36:00Z" w:initials="SK">
    <w:p w14:paraId="70B679C8" w14:textId="77777777" w:rsidR="00124717" w:rsidRDefault="00124717" w:rsidP="00124717">
      <w:pPr>
        <w:pStyle w:val="CommentText"/>
      </w:pPr>
      <w:r>
        <w:rPr>
          <w:rStyle w:val="CommentReference"/>
        </w:rPr>
        <w:annotationRef/>
      </w:r>
      <w:r>
        <w:t>Cohort study</w:t>
      </w:r>
    </w:p>
  </w:comment>
  <w:comment w:id="202" w:author="Sina Ansari" w:date="2024-08-16T17:25:00Z" w:initials="">
    <w:p w14:paraId="0000016F" w14:textId="6AFA1709"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Shouldn't we talk about the hypotheses and theory behind the hypotheses somewhere?</w:t>
      </w:r>
    </w:p>
  </w:comment>
  <w:comment w:id="203" w:author="Sina Ansari" w:date="2024-08-16T14:52:00Z" w:initials="">
    <w:p w14:paraId="0000018E"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section focuses on data collection and population, not study design. I would merge this with the next section and call it "Data Sources and Population." We then need a section to discuss the study and all variables, their definitions, and how they are computed in the study.</w:t>
      </w:r>
    </w:p>
  </w:comment>
  <w:comment w:id="213" w:author="Sina Ansari" w:date="2024-08-16T14:00:00Z" w:initials="">
    <w:p w14:paraId="0000015A"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datasets? ICU admissions?</w:t>
      </w:r>
    </w:p>
  </w:comment>
  <w:comment w:id="214" w:author="Alireza Kasaie" w:date="2024-08-16T20:32:00Z" w:initials="">
    <w:p w14:paraId="0000015B"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Yes</w:t>
      </w:r>
    </w:p>
  </w:comment>
  <w:comment w:id="223" w:author="Sina Ansari" w:date="2024-08-16T14:02:00Z" w:initials="">
    <w:p w14:paraId="0000016B"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Maybe here is a good place to clearly define what we mean by ICU admission rates.</w:t>
      </w:r>
    </w:p>
  </w:comment>
  <w:comment w:id="227" w:author="Alireza Kasaie" w:date="2024-08-16T20:33:00Z" w:initials="">
    <w:p w14:paraId="0000016C"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mean I should say how I calculated the ICU admission rate? Because I talked about it in the "Data Description" section</w:t>
      </w:r>
    </w:p>
  </w:comment>
  <w:comment w:id="257" w:author="Sina Ansari" w:date="2024-08-16T14:03:00Z" w:initials="">
    <w:p w14:paraId="0000015C"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need to discuss why we did that.</w:t>
      </w:r>
    </w:p>
  </w:comment>
  <w:comment w:id="260" w:author="Alireza Kasaie" w:date="2024-08-16T20:34:00Z" w:initials="">
    <w:p w14:paraId="0000015D"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 we need to reference a paper? My only assumption was to consider zipcodes with high frequency of ICU admission at Loyola</w:t>
      </w:r>
    </w:p>
  </w:comment>
  <w:comment w:id="268" w:author="Tootooni, Mohammad Samie" w:date="2024-09-04T17:07:00Z" w:initials="MT">
    <w:p w14:paraId="498929E3" w14:textId="77777777" w:rsidR="005B2CB0" w:rsidRDefault="005B2CB0" w:rsidP="005B2CB0">
      <w:pPr>
        <w:pStyle w:val="CommentText"/>
      </w:pPr>
      <w:r>
        <w:rPr>
          <w:rStyle w:val="CommentReference"/>
        </w:rPr>
        <w:annotationRef/>
      </w:r>
      <w:r>
        <w:t xml:space="preserve">Consider adding the number of patients at each step in parenthesis to your figure. </w:t>
      </w:r>
    </w:p>
  </w:comment>
  <w:comment w:id="317" w:author="Tootooni, Mohammad Samie" w:date="2024-09-04T17:11:00Z" w:initials="MT">
    <w:p w14:paraId="4ED77F6D" w14:textId="77777777" w:rsidR="00D819D2" w:rsidRDefault="00D819D2" w:rsidP="00D819D2">
      <w:pPr>
        <w:pStyle w:val="CommentText"/>
      </w:pPr>
      <w:r>
        <w:rPr>
          <w:rStyle w:val="CommentReference"/>
        </w:rPr>
        <w:annotationRef/>
      </w:r>
      <w:r>
        <w:t>Add where LUMC is located.</w:t>
      </w:r>
    </w:p>
  </w:comment>
  <w:comment w:id="328" w:author="Tootooni, Mohammad Samie" w:date="2024-09-04T17:11:00Z" w:initials="MT">
    <w:p w14:paraId="7B12BE32" w14:textId="77777777" w:rsidR="00B15E7E" w:rsidRDefault="00B15E7E" w:rsidP="00B15E7E">
      <w:pPr>
        <w:pStyle w:val="CommentText"/>
      </w:pPr>
      <w:r>
        <w:rPr>
          <w:rStyle w:val="CommentReference"/>
        </w:rPr>
        <w:annotationRef/>
      </w:r>
      <w:r>
        <w:t>Add where LUMC is located.</w:t>
      </w:r>
    </w:p>
  </w:comment>
  <w:comment w:id="333" w:author="Sina Ansari" w:date="2024-08-16T17:32:00Z" w:initials="">
    <w:p w14:paraId="00000180" w14:textId="6E099E70"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Create a table of all variables with all definitions and summary stats (mean, SD).</w:t>
      </w:r>
    </w:p>
  </w:comment>
  <w:comment w:id="334" w:author="Alireza Kasaie" w:date="2024-08-16T20:39:00Z" w:initials="">
    <w:p w14:paraId="00000181"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Sure</w:t>
      </w:r>
    </w:p>
  </w:comment>
  <w:comment w:id="517" w:author="Tootooni, Mohammad Samie" w:date="2024-09-05T17:51:00Z" w:initials="MT">
    <w:p w14:paraId="4FE5F48B" w14:textId="77777777" w:rsidR="007A0774" w:rsidRDefault="006F617A" w:rsidP="007A0774">
      <w:pPr>
        <w:pStyle w:val="CommentText"/>
      </w:pPr>
      <w:r>
        <w:rPr>
          <w:rStyle w:val="CommentReference"/>
        </w:rPr>
        <w:annotationRef/>
      </w:r>
      <w:r w:rsidR="007A0774">
        <w:t>I am not sure what it means. Let’s be simple and clear. Maybe let them know briefly how you calculated it. Detail is not necessary. You can talk about it in detail in appendix if you want. Have a “supplementary material 1” and compare number of shield vs effective number of shield</w:t>
      </w:r>
    </w:p>
  </w:comment>
  <w:comment w:id="564" w:author="Tootooni, Mohammad Samie" w:date="2024-09-05T17:55:00Z" w:initials="MT">
    <w:p w14:paraId="51F45BB9" w14:textId="77777777" w:rsidR="00671EE2" w:rsidRDefault="00671EE2" w:rsidP="00671EE2">
      <w:pPr>
        <w:pStyle w:val="CommentText"/>
      </w:pPr>
      <w:r>
        <w:rPr>
          <w:rStyle w:val="CommentReference"/>
        </w:rPr>
        <w:annotationRef/>
      </w:r>
      <w:r>
        <w:t>Define ADI in 1-2 sentence first. You can talk about the main aspects that it covers. Then say that you consider it as categorical.</w:t>
      </w:r>
    </w:p>
  </w:comment>
  <w:comment w:id="565" w:author="Sina Ansari" w:date="2024-08-16T14:27:00Z" w:initials="">
    <w:p w14:paraId="00000182" w14:textId="292C455D"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Maybe add a reference to justify why we divide into two groups and do not use the continuous measure. By the way, did you check if the results are different if we use the ADI Index as a continuous numerical variable?</w:t>
      </w:r>
    </w:p>
  </w:comment>
  <w:comment w:id="566" w:author="Tootooni, Mohammad Samie" w:date="2024-09-05T17:57:00Z" w:initials="MT">
    <w:p w14:paraId="408C701A" w14:textId="77777777" w:rsidR="00D2476D" w:rsidRDefault="00671EE2" w:rsidP="00D2476D">
      <w:pPr>
        <w:pStyle w:val="CommentText"/>
        <w:bidi/>
        <w:jc w:val="right"/>
      </w:pPr>
      <w:r>
        <w:rPr>
          <w:rStyle w:val="CommentReference"/>
        </w:rPr>
        <w:annotationRef/>
      </w:r>
      <w:r w:rsidR="00D2476D">
        <w:t>Echoing Sina as no response here.</w:t>
      </w:r>
    </w:p>
  </w:comment>
  <w:comment w:id="577" w:author="Sina Ansari" w:date="2024-08-16T14:54:00Z" w:initials="">
    <w:p w14:paraId="0000014F" w14:textId="58DA5FBF"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why we are focusing on these waves</w:t>
      </w:r>
    </w:p>
  </w:comment>
  <w:comment w:id="580" w:author="Alireza Kasaie" w:date="2024-08-16T20:41:00Z" w:initials="">
    <w:p w14:paraId="00000150"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sure</w:t>
      </w:r>
    </w:p>
  </w:comment>
  <w:comment w:id="579" w:author="Tootooni, Mohammad Samie" w:date="2024-09-05T17:57:00Z" w:initials="MT">
    <w:p w14:paraId="7BC1C611" w14:textId="77777777" w:rsidR="00671EE2" w:rsidRDefault="00671EE2" w:rsidP="00671EE2">
      <w:pPr>
        <w:pStyle w:val="CommentText"/>
      </w:pPr>
      <w:r>
        <w:rPr>
          <w:rStyle w:val="CommentReference"/>
        </w:rPr>
        <w:annotationRef/>
      </w:r>
      <w:r>
        <w:t>I still don’t see any explanation on the waves</w:t>
      </w:r>
    </w:p>
  </w:comment>
  <w:comment w:id="597" w:author="Sina Ansari" w:date="2024-08-16T14:56:00Z" w:initials="">
    <w:p w14:paraId="0000014C" w14:textId="711E5A0E"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should explain the logic. I don't think we need to include both.</w:t>
      </w:r>
    </w:p>
  </w:comment>
  <w:comment w:id="598" w:author="Alireza Kasaie" w:date="2024-08-16T20:41:00Z" w:initials="">
    <w:p w14:paraId="0000014D"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 you mean the logic behind choosing the "2-month lag"?</w:t>
      </w:r>
    </w:p>
  </w:comment>
  <w:comment w:id="599" w:author="Tootooni, Mohammad Samie" w:date="2024-09-05T17:58:00Z" w:initials="MT">
    <w:p w14:paraId="4E337320" w14:textId="77777777" w:rsidR="00D2476D" w:rsidRDefault="00D2476D" w:rsidP="00D2476D">
      <w:pPr>
        <w:pStyle w:val="CommentText"/>
      </w:pPr>
      <w:r>
        <w:rPr>
          <w:rStyle w:val="CommentReference"/>
        </w:rPr>
        <w:annotationRef/>
      </w:r>
      <w:r>
        <w:t>Yes, we decided to put only one Lag, Ali please remove one.</w:t>
      </w:r>
    </w:p>
  </w:comment>
  <w:comment w:id="602" w:author="Sina Ansari" w:date="2024-08-16T14:56:00Z" w:initials="">
    <w:p w14:paraId="0000018C" w14:textId="1D57F396"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Is this needed?</w:t>
      </w:r>
    </w:p>
  </w:comment>
  <w:comment w:id="603" w:author="Alireza Kasaie" w:date="2024-08-16T20:42:00Z" w:initials="">
    <w:p w14:paraId="0000018D"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added this since Dr. William mentioned this in his paper. Also, in some papers I saw that the authors mentioned about the timespan of the analyses</w:t>
      </w:r>
    </w:p>
  </w:comment>
  <w:comment w:id="631" w:author="Tootooni, Mohammad Samie" w:date="2024-09-13T20:45:00Z" w:initials="MT">
    <w:p w14:paraId="5D247276" w14:textId="77777777" w:rsidR="00D23F4D" w:rsidRDefault="006B7B0F" w:rsidP="00D23F4D">
      <w:pPr>
        <w:pStyle w:val="CommentText"/>
      </w:pPr>
      <w:r>
        <w:rPr>
          <w:rStyle w:val="CommentReference"/>
        </w:rPr>
        <w:annotationRef/>
      </w:r>
      <w:r w:rsidR="00D23F4D">
        <w:t>If this is true - adding shield didn’t helped disadvantaged areas - we should think of justifying our second paper goal which is built upon the belief that prioritizing schools would help mitigating covid.</w:t>
      </w:r>
    </w:p>
  </w:comment>
  <w:comment w:id="633" w:author="Sina Ansari" w:date="2024-08-16T15:59:00Z" w:initials="">
    <w:p w14:paraId="0000017F" w14:textId="5E2D6A52"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made me think about the way we categorizing zipcodes into low and high disadvantaged areas. This  figure shows Shield having more centers in low disadvantaged areas.</w:t>
      </w:r>
    </w:p>
  </w:comment>
  <w:comment w:id="632" w:author="Tootooni, Mohammad Samie" w:date="2024-09-13T20:42:00Z" w:initials="MT">
    <w:p w14:paraId="4A366399" w14:textId="77777777" w:rsidR="00BD4122" w:rsidRDefault="00BD4122" w:rsidP="00BD4122">
      <w:pPr>
        <w:pStyle w:val="CommentText"/>
      </w:pPr>
      <w:r>
        <w:rPr>
          <w:rStyle w:val="CommentReference"/>
        </w:rPr>
        <w:annotationRef/>
      </w:r>
      <w:r>
        <w:t>Agreed</w:t>
      </w:r>
    </w:p>
  </w:comment>
  <w:comment w:id="640" w:author="Sina Ansari" w:date="2024-08-16T17:20:00Z" w:initials="">
    <w:p w14:paraId="00000173" w14:textId="4629305D"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Please use this format throughout the discussion of results.</w:t>
      </w:r>
    </w:p>
  </w:comment>
  <w:comment w:id="641" w:author="Alireza Kasaie" w:date="2024-08-16T20:44:00Z" w:initials="">
    <w:p w14:paraId="00000174"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sure</w:t>
      </w:r>
    </w:p>
  </w:comment>
  <w:comment w:id="658" w:author="Sina Ansari" w:date="2024-08-16T15:01:00Z" w:initials="">
    <w:p w14:paraId="00000169"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disadvantaged or underprivileged or underrepresented? We need to decide which one and be consistent.</w:t>
      </w:r>
    </w:p>
  </w:comment>
  <w:comment w:id="659" w:author="Alireza Kasaie" w:date="2024-08-16T20:45:00Z" w:initials="">
    <w:p w14:paraId="0000016A"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since my analyses are based on Less VS More Disadvantaged areas, I tried to keep to the "Disadvantaged"</w:t>
      </w:r>
    </w:p>
  </w:comment>
  <w:comment w:id="664" w:author="Sina Ansari" w:date="2024-08-16T17:26:00Z" w:initials="">
    <w:p w14:paraId="0000016D"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 is common to also check and report collinearity using VIF scores.</w:t>
      </w:r>
    </w:p>
  </w:comment>
  <w:comment w:id="665" w:author="Alireza Kasaie" w:date="2024-08-16T20:46:00Z" w:initials="">
    <w:p w14:paraId="0000016E"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Sure</w:t>
      </w:r>
    </w:p>
  </w:comment>
  <w:comment w:id="667" w:author="Sina Ansari" w:date="2024-08-16T17:17:00Z" w:initials="">
    <w:p w14:paraId="00000155"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Every table and figure must be self-contained, and we need to have a note to include relevant information, like the method used, significant level codes, the unit of observation, ... . This is an example of notes for a table in one of my papers as a template for you:</w:t>
      </w:r>
    </w:p>
    <w:p w14:paraId="00000156" w14:textId="77777777" w:rsidR="00743DF7" w:rsidRDefault="00743DF7">
      <w:pPr>
        <w:widowControl w:val="0"/>
        <w:pBdr>
          <w:top w:val="nil"/>
          <w:left w:val="nil"/>
          <w:bottom w:val="nil"/>
          <w:right w:val="nil"/>
          <w:between w:val="nil"/>
        </w:pBdr>
        <w:spacing w:after="0" w:line="240" w:lineRule="auto"/>
        <w:rPr>
          <w:rFonts w:ascii="Arial" w:eastAsia="Arial" w:hAnsi="Arial" w:cs="Arial"/>
          <w:color w:val="000000"/>
        </w:rPr>
      </w:pPr>
    </w:p>
    <w:p w14:paraId="00000157"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Notes. OLS regression. The unit of observation is a patient visit to the ED. Regression coefficients are shown with robust standard errors in parentheses. </w:t>
      </w:r>
    </w:p>
    <w:p w14:paraId="00000158"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Wait Satisfaction results, based on a seven-point Likert scale, are substantively similar when estimated via ordered logit or probit regression. </w:t>
      </w:r>
    </w:p>
    <w:p w14:paraId="00000159"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p &lt; 0.01, ** p &lt; 0.05, * p &lt; 0.10.</w:t>
      </w:r>
    </w:p>
  </w:comment>
  <w:comment w:id="666" w:author="Tootooni, Mohammad Samie" w:date="2024-09-13T20:51:00Z" w:initials="MT">
    <w:p w14:paraId="5131D177" w14:textId="77777777" w:rsidR="00141809" w:rsidRDefault="00141809" w:rsidP="00141809">
      <w:pPr>
        <w:pStyle w:val="CommentText"/>
      </w:pPr>
      <w:r>
        <w:rPr>
          <w:rStyle w:val="CommentReference"/>
        </w:rPr>
        <w:annotationRef/>
      </w:r>
      <w:r>
        <w:t>Ali please address</w:t>
      </w:r>
    </w:p>
  </w:comment>
  <w:comment w:id="669" w:author="Sina Ansari" w:date="2024-08-16T16:51:00Z" w:initials="">
    <w:p w14:paraId="0000014E" w14:textId="11A743D6"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don't need a separate column for significant; you just add * (if any) right next to the estimate, like -0.005*. But you need to report SE in parentheses.</w:t>
      </w:r>
    </w:p>
  </w:comment>
  <w:comment w:id="670" w:author="Sina Ansari" w:date="2024-08-16T17:24:00Z" w:initials="">
    <w:p w14:paraId="00000170"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format of showing the models is confusing. It is not clear what the estimate is showing. I added an example of tables I use in my papers.</w:t>
      </w:r>
    </w:p>
  </w:comment>
  <w:comment w:id="671" w:author="Sina Ansari" w:date="2024-08-16T17:28:00Z" w:initials="">
    <w:p w14:paraId="00000171"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need to report the coefficient estimate for all variables, including the individual effects, for model 3.</w:t>
      </w:r>
    </w:p>
  </w:comment>
  <w:comment w:id="675" w:author="Sina Ansari" w:date="2024-08-16T15:02:00Z" w:initials="">
    <w:p w14:paraId="00000176"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Use multiplication sign instead of :</w:t>
      </w:r>
    </w:p>
  </w:comment>
  <w:comment w:id="692" w:author="Sina Ansari" w:date="2024-08-16T17:29:00Z" w:initials="">
    <w:p w14:paraId="0000018F" w14:textId="77777777" w:rsidR="00743DF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would remove the one-month lag results and just say we did a robustness check with a one-month lag and found qualitatively similar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995B179" w15:done="0"/>
  <w15:commentEx w15:paraId="00000168" w15:done="0"/>
  <w15:commentEx w15:paraId="6A280261" w15:done="0"/>
  <w15:commentEx w15:paraId="74D2C7EF" w15:done="0"/>
  <w15:commentEx w15:paraId="3DA5B359" w15:done="0"/>
  <w15:commentEx w15:paraId="7EEBBBE8" w15:done="0"/>
  <w15:commentEx w15:paraId="00000167" w15:done="0"/>
  <w15:commentEx w15:paraId="00000175" w15:done="0"/>
  <w15:commentEx w15:paraId="70B679C8" w15:paraIdParent="00000175" w15:done="0"/>
  <w15:commentEx w15:paraId="0000016F" w15:done="0"/>
  <w15:commentEx w15:paraId="0000018E" w15:done="0"/>
  <w15:commentEx w15:paraId="0000015A" w15:done="0"/>
  <w15:commentEx w15:paraId="0000015B" w15:paraIdParent="0000015A" w15:done="0"/>
  <w15:commentEx w15:paraId="0000016B" w15:done="0"/>
  <w15:commentEx w15:paraId="0000016C" w15:paraIdParent="0000016B" w15:done="0"/>
  <w15:commentEx w15:paraId="0000015C" w15:done="0"/>
  <w15:commentEx w15:paraId="0000015D" w15:paraIdParent="0000015C" w15:done="0"/>
  <w15:commentEx w15:paraId="498929E3" w15:done="0"/>
  <w15:commentEx w15:paraId="4ED77F6D" w15:done="0"/>
  <w15:commentEx w15:paraId="7B12BE32" w15:done="0"/>
  <w15:commentEx w15:paraId="00000180" w15:done="0"/>
  <w15:commentEx w15:paraId="00000181" w15:paraIdParent="00000180" w15:done="0"/>
  <w15:commentEx w15:paraId="4FE5F48B" w15:done="0"/>
  <w15:commentEx w15:paraId="51F45BB9" w15:done="0"/>
  <w15:commentEx w15:paraId="00000182" w15:done="0"/>
  <w15:commentEx w15:paraId="408C701A" w15:paraIdParent="00000182" w15:done="0"/>
  <w15:commentEx w15:paraId="0000014F" w15:done="0"/>
  <w15:commentEx w15:paraId="00000150" w15:paraIdParent="0000014F" w15:done="0"/>
  <w15:commentEx w15:paraId="7BC1C611" w15:paraIdParent="0000014F" w15:done="0"/>
  <w15:commentEx w15:paraId="0000014C" w15:done="0"/>
  <w15:commentEx w15:paraId="0000014D" w15:paraIdParent="0000014C" w15:done="0"/>
  <w15:commentEx w15:paraId="4E337320" w15:paraIdParent="0000014C" w15:done="0"/>
  <w15:commentEx w15:paraId="0000018C" w15:done="0"/>
  <w15:commentEx w15:paraId="0000018D" w15:paraIdParent="0000018C" w15:done="0"/>
  <w15:commentEx w15:paraId="5D247276" w15:done="0"/>
  <w15:commentEx w15:paraId="0000017F" w15:done="0"/>
  <w15:commentEx w15:paraId="4A366399" w15:paraIdParent="0000017F" w15:done="0"/>
  <w15:commentEx w15:paraId="00000173" w15:done="0"/>
  <w15:commentEx w15:paraId="00000174" w15:paraIdParent="00000173" w15:done="0"/>
  <w15:commentEx w15:paraId="00000169" w15:done="0"/>
  <w15:commentEx w15:paraId="0000016A" w15:paraIdParent="00000169" w15:done="0"/>
  <w15:commentEx w15:paraId="0000016D" w15:done="0"/>
  <w15:commentEx w15:paraId="0000016E" w15:paraIdParent="0000016D" w15:done="0"/>
  <w15:commentEx w15:paraId="00000159" w15:done="0"/>
  <w15:commentEx w15:paraId="5131D177" w15:paraIdParent="00000159" w15:done="0"/>
  <w15:commentEx w15:paraId="0000014E" w15:done="0"/>
  <w15:commentEx w15:paraId="00000170" w15:done="0"/>
  <w15:commentEx w15:paraId="00000171" w15:paraIdParent="00000170" w15:done="0"/>
  <w15:commentEx w15:paraId="00000176" w15:done="0"/>
  <w15:commentEx w15:paraId="000001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A9225D8" w16cex:dateUtc="2024-09-05T22:45:00Z"/>
  <w16cex:commentExtensible w16cex:durableId="04A70784" w16cex:dateUtc="2024-09-04T16:34:00Z"/>
  <w16cex:commentExtensible w16cex:durableId="311F0C6F" w16cex:dateUtc="2024-09-04T16:39:00Z"/>
  <w16cex:commentExtensible w16cex:durableId="10A77CFE" w16cex:dateUtc="2024-09-04T16:52:00Z"/>
  <w16cex:commentExtensible w16cex:durableId="2A410647" w16cex:dateUtc="2024-09-04T17:10:00Z"/>
  <w16cex:commentExtensible w16cex:durableId="33BE96C2" w16cex:dateUtc="2024-08-16T21:36:00Z"/>
  <w16cex:commentExtensible w16cex:durableId="3D7478FB" w16cex:dateUtc="2024-09-04T22:07:00Z"/>
  <w16cex:commentExtensible w16cex:durableId="3FB38D4B" w16cex:dateUtc="2024-09-04T22:11:00Z"/>
  <w16cex:commentExtensible w16cex:durableId="5C8894A9" w16cex:dateUtc="2024-09-04T22:11:00Z"/>
  <w16cex:commentExtensible w16cex:durableId="66364F7B" w16cex:dateUtc="2024-09-05T22:51:00Z"/>
  <w16cex:commentExtensible w16cex:durableId="6A4B1CC0" w16cex:dateUtc="2024-09-05T22:55:00Z"/>
  <w16cex:commentExtensible w16cex:durableId="2AA7689B" w16cex:dateUtc="2024-09-05T22:57:00Z"/>
  <w16cex:commentExtensible w16cex:durableId="366EBBFD" w16cex:dateUtc="2024-09-05T22:57:00Z"/>
  <w16cex:commentExtensible w16cex:durableId="0DEEC7A9" w16cex:dateUtc="2024-09-05T22:58:00Z"/>
  <w16cex:commentExtensible w16cex:durableId="3E9D4CE2" w16cex:dateUtc="2024-09-14T01:45:00Z"/>
  <w16cex:commentExtensible w16cex:durableId="44A95BCF" w16cex:dateUtc="2024-09-14T01:42:00Z"/>
  <w16cex:commentExtensible w16cex:durableId="590F9E86">
    <w16cex:extLst>
      <w16:ext w16:uri="{CE6994B0-6A32-4C9F-8C6B-6E91EDA988CE}">
        <cr:reactions xmlns:cr="http://schemas.microsoft.com/office/comments/2020/reactions">
          <cr:reaction reactionType="1">
            <cr:reactionInfo dateUtc="2024-09-14T01:51:11Z">
              <cr:user userId="S::mtootooni@luc.edu::9deb4c4a-c2c2-489e-b937-6aef55cbb344" userProvider="AD" userName="Tootooni, Mohammad Samie"/>
            </cr:reactionInfo>
          </cr:reaction>
        </cr:reactions>
      </w16:ext>
    </w16cex:extLst>
  </w16cex:commentExtensible>
  <w16cex:commentExtensible w16cex:durableId="2EC64B79" w16cex:dateUtc="2024-09-14T01: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995B179" w16cid:durableId="6A9225D8"/>
  <w16cid:commentId w16cid:paraId="00000168" w16cid:durableId="4984BFDA"/>
  <w16cid:commentId w16cid:paraId="6A280261" w16cid:durableId="04A70784"/>
  <w16cid:commentId w16cid:paraId="74D2C7EF" w16cid:durableId="311F0C6F"/>
  <w16cid:commentId w16cid:paraId="3DA5B359" w16cid:durableId="10A77CFE"/>
  <w16cid:commentId w16cid:paraId="7EEBBBE8" w16cid:durableId="2A410647"/>
  <w16cid:commentId w16cid:paraId="00000167" w16cid:durableId="5E2181A7"/>
  <w16cid:commentId w16cid:paraId="00000175" w16cid:durableId="763CBE75"/>
  <w16cid:commentId w16cid:paraId="70B679C8" w16cid:durableId="33BE96C2"/>
  <w16cid:commentId w16cid:paraId="0000016F" w16cid:durableId="3837277B"/>
  <w16cid:commentId w16cid:paraId="0000018E" w16cid:durableId="4197E27A"/>
  <w16cid:commentId w16cid:paraId="0000015A" w16cid:durableId="1DE09F15"/>
  <w16cid:commentId w16cid:paraId="0000015B" w16cid:durableId="55D863DA"/>
  <w16cid:commentId w16cid:paraId="0000016B" w16cid:durableId="10158C55"/>
  <w16cid:commentId w16cid:paraId="0000016C" w16cid:durableId="09642333"/>
  <w16cid:commentId w16cid:paraId="0000015C" w16cid:durableId="72AC6882"/>
  <w16cid:commentId w16cid:paraId="0000015D" w16cid:durableId="4928280B"/>
  <w16cid:commentId w16cid:paraId="498929E3" w16cid:durableId="3D7478FB"/>
  <w16cid:commentId w16cid:paraId="4ED77F6D" w16cid:durableId="3FB38D4B"/>
  <w16cid:commentId w16cid:paraId="7B12BE32" w16cid:durableId="5C8894A9"/>
  <w16cid:commentId w16cid:paraId="00000180" w16cid:durableId="03B34B22"/>
  <w16cid:commentId w16cid:paraId="00000181" w16cid:durableId="549AA033"/>
  <w16cid:commentId w16cid:paraId="4FE5F48B" w16cid:durableId="66364F7B"/>
  <w16cid:commentId w16cid:paraId="51F45BB9" w16cid:durableId="6A4B1CC0"/>
  <w16cid:commentId w16cid:paraId="00000182" w16cid:durableId="65E04DD3"/>
  <w16cid:commentId w16cid:paraId="408C701A" w16cid:durableId="2AA7689B"/>
  <w16cid:commentId w16cid:paraId="0000014F" w16cid:durableId="0AFA7E59"/>
  <w16cid:commentId w16cid:paraId="00000150" w16cid:durableId="0EE5C6AD"/>
  <w16cid:commentId w16cid:paraId="7BC1C611" w16cid:durableId="366EBBFD"/>
  <w16cid:commentId w16cid:paraId="0000014C" w16cid:durableId="53746FD8"/>
  <w16cid:commentId w16cid:paraId="0000014D" w16cid:durableId="7F1E129A"/>
  <w16cid:commentId w16cid:paraId="4E337320" w16cid:durableId="0DEEC7A9"/>
  <w16cid:commentId w16cid:paraId="0000018C" w16cid:durableId="233B78E7"/>
  <w16cid:commentId w16cid:paraId="0000018D" w16cid:durableId="658E314D"/>
  <w16cid:commentId w16cid:paraId="5D247276" w16cid:durableId="3E9D4CE2"/>
  <w16cid:commentId w16cid:paraId="0000017F" w16cid:durableId="13699BE4"/>
  <w16cid:commentId w16cid:paraId="4A366399" w16cid:durableId="44A95BCF"/>
  <w16cid:commentId w16cid:paraId="00000173" w16cid:durableId="5B2AFD70"/>
  <w16cid:commentId w16cid:paraId="00000174" w16cid:durableId="546CFD07"/>
  <w16cid:commentId w16cid:paraId="00000169" w16cid:durableId="13366D09"/>
  <w16cid:commentId w16cid:paraId="0000016A" w16cid:durableId="4C6C3A6D"/>
  <w16cid:commentId w16cid:paraId="0000016D" w16cid:durableId="13C36C6B"/>
  <w16cid:commentId w16cid:paraId="0000016E" w16cid:durableId="197B8D72"/>
  <w16cid:commentId w16cid:paraId="00000159" w16cid:durableId="590F9E86"/>
  <w16cid:commentId w16cid:paraId="5131D177" w16cid:durableId="2EC64B79"/>
  <w16cid:commentId w16cid:paraId="0000014E" w16cid:durableId="022F8CDA"/>
  <w16cid:commentId w16cid:paraId="00000170" w16cid:durableId="44A01776"/>
  <w16cid:commentId w16cid:paraId="00000171" w16cid:durableId="043DDC0F"/>
  <w16cid:commentId w16cid:paraId="00000176" w16cid:durableId="7C2071EB"/>
  <w16cid:commentId w16cid:paraId="0000018F" w16cid:durableId="16846E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F3B1E03-74D7-4EB0-8C34-3E3D3324098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3816C99C-116B-43AD-9429-A87617F178B3}"/>
    <w:embedBold r:id="rId3" w:fontKey="{EF89F775-F4AC-47B5-9494-1B122B83D16E}"/>
    <w:embedItalic r:id="rId4" w:fontKey="{23A8A7AB-1984-44F8-944D-DBB1333D2E2B}"/>
  </w:font>
  <w:font w:name="Aptos Display">
    <w:charset w:val="00"/>
    <w:family w:val="swiss"/>
    <w:pitch w:val="variable"/>
    <w:sig w:usb0="20000287" w:usb1="00000003" w:usb2="00000000" w:usb3="00000000" w:csb0="0000019F" w:csb1="00000000"/>
    <w:embedRegular r:id="rId5" w:fontKey="{6B25C08C-4A9E-435B-90B2-4C7C490C5CAF}"/>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7D01142F-7DF1-4C7E-BFFD-E9BDDE386EC8}"/>
    <w:embedItalic r:id="rId7" w:fontKey="{2DC0E3E8-867D-41EB-BE34-AC0731FD627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F49E6"/>
    <w:multiLevelType w:val="multilevel"/>
    <w:tmpl w:val="7DA22BB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223E675A"/>
    <w:multiLevelType w:val="hybridMultilevel"/>
    <w:tmpl w:val="89945A8A"/>
    <w:lvl w:ilvl="0" w:tplc="CEB8FC10">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F42F5"/>
    <w:multiLevelType w:val="multilevel"/>
    <w:tmpl w:val="FFB45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125946">
    <w:abstractNumId w:val="0"/>
  </w:num>
  <w:num w:numId="2" w16cid:durableId="565455280">
    <w:abstractNumId w:val="2"/>
  </w:num>
  <w:num w:numId="3" w16cid:durableId="91941336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ootooni, Mohammad Samie">
    <w15:presenceInfo w15:providerId="AD" w15:userId="S::mtootooni@luc.edu::9deb4c4a-c2c2-489e-b937-6aef55cbb344"/>
  </w15:person>
  <w15:person w15:author="Kasaie Sharifi, Seyed Alireza">
    <w15:presenceInfo w15:providerId="AD" w15:userId="S::skasaiesharifi@luc.edu::504dccdc-0018-4209-98d7-45de2f5a9f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5"/>
  <w:embedTrueTypeFont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DF7"/>
    <w:rsid w:val="00014EB6"/>
    <w:rsid w:val="0001543F"/>
    <w:rsid w:val="00027EBF"/>
    <w:rsid w:val="0003636E"/>
    <w:rsid w:val="00073FF6"/>
    <w:rsid w:val="0008117D"/>
    <w:rsid w:val="00081E80"/>
    <w:rsid w:val="00090BBB"/>
    <w:rsid w:val="00096BCA"/>
    <w:rsid w:val="000A2825"/>
    <w:rsid w:val="000A42E4"/>
    <w:rsid w:val="000B1B85"/>
    <w:rsid w:val="000C3C0F"/>
    <w:rsid w:val="000E6A54"/>
    <w:rsid w:val="000F4756"/>
    <w:rsid w:val="0010256A"/>
    <w:rsid w:val="00107D16"/>
    <w:rsid w:val="00110110"/>
    <w:rsid w:val="00114D02"/>
    <w:rsid w:val="00116BF7"/>
    <w:rsid w:val="001216E8"/>
    <w:rsid w:val="00124717"/>
    <w:rsid w:val="00125807"/>
    <w:rsid w:val="00126932"/>
    <w:rsid w:val="00126CFB"/>
    <w:rsid w:val="00126F5B"/>
    <w:rsid w:val="00137276"/>
    <w:rsid w:val="001403D8"/>
    <w:rsid w:val="00141809"/>
    <w:rsid w:val="00143794"/>
    <w:rsid w:val="00171151"/>
    <w:rsid w:val="00171359"/>
    <w:rsid w:val="00175197"/>
    <w:rsid w:val="00180943"/>
    <w:rsid w:val="00185552"/>
    <w:rsid w:val="001876E9"/>
    <w:rsid w:val="00190C95"/>
    <w:rsid w:val="001B701D"/>
    <w:rsid w:val="001B7085"/>
    <w:rsid w:val="001C6C80"/>
    <w:rsid w:val="001C7B9F"/>
    <w:rsid w:val="001E092F"/>
    <w:rsid w:val="001E233E"/>
    <w:rsid w:val="001E4FDA"/>
    <w:rsid w:val="001E5DE5"/>
    <w:rsid w:val="001F2A8C"/>
    <w:rsid w:val="0020188D"/>
    <w:rsid w:val="00210D31"/>
    <w:rsid w:val="00230830"/>
    <w:rsid w:val="00244E8F"/>
    <w:rsid w:val="00247FD1"/>
    <w:rsid w:val="00250D13"/>
    <w:rsid w:val="0025260E"/>
    <w:rsid w:val="00253C1E"/>
    <w:rsid w:val="00261BE1"/>
    <w:rsid w:val="00271EF8"/>
    <w:rsid w:val="00272518"/>
    <w:rsid w:val="002823CB"/>
    <w:rsid w:val="00287115"/>
    <w:rsid w:val="00295A26"/>
    <w:rsid w:val="002B3EDC"/>
    <w:rsid w:val="002C1E9E"/>
    <w:rsid w:val="002D723E"/>
    <w:rsid w:val="002F571D"/>
    <w:rsid w:val="002F7C62"/>
    <w:rsid w:val="00316015"/>
    <w:rsid w:val="00353D17"/>
    <w:rsid w:val="00357B7D"/>
    <w:rsid w:val="0036414F"/>
    <w:rsid w:val="00374756"/>
    <w:rsid w:val="00387948"/>
    <w:rsid w:val="00397D95"/>
    <w:rsid w:val="003A50D4"/>
    <w:rsid w:val="003B3BDA"/>
    <w:rsid w:val="003B4CB2"/>
    <w:rsid w:val="003C070A"/>
    <w:rsid w:val="003C388B"/>
    <w:rsid w:val="003C69F8"/>
    <w:rsid w:val="003D08F5"/>
    <w:rsid w:val="003D4B6A"/>
    <w:rsid w:val="003F2771"/>
    <w:rsid w:val="004205FA"/>
    <w:rsid w:val="004258FD"/>
    <w:rsid w:val="00451918"/>
    <w:rsid w:val="00457CEA"/>
    <w:rsid w:val="0046547F"/>
    <w:rsid w:val="00466A13"/>
    <w:rsid w:val="004713F8"/>
    <w:rsid w:val="004772D3"/>
    <w:rsid w:val="00490B42"/>
    <w:rsid w:val="0049507F"/>
    <w:rsid w:val="004A7DF1"/>
    <w:rsid w:val="004A7E50"/>
    <w:rsid w:val="004B33AD"/>
    <w:rsid w:val="004D1DB8"/>
    <w:rsid w:val="004D717D"/>
    <w:rsid w:val="004F036C"/>
    <w:rsid w:val="004F2321"/>
    <w:rsid w:val="004F52BF"/>
    <w:rsid w:val="00511316"/>
    <w:rsid w:val="00513117"/>
    <w:rsid w:val="005220A4"/>
    <w:rsid w:val="005237FC"/>
    <w:rsid w:val="00542DEF"/>
    <w:rsid w:val="00556638"/>
    <w:rsid w:val="0057434E"/>
    <w:rsid w:val="005766A5"/>
    <w:rsid w:val="00576D5D"/>
    <w:rsid w:val="0059540D"/>
    <w:rsid w:val="00596463"/>
    <w:rsid w:val="005A46EE"/>
    <w:rsid w:val="005B2CB0"/>
    <w:rsid w:val="005C03C7"/>
    <w:rsid w:val="005C12DE"/>
    <w:rsid w:val="005D6C1D"/>
    <w:rsid w:val="005D7985"/>
    <w:rsid w:val="005D7F3D"/>
    <w:rsid w:val="005E2044"/>
    <w:rsid w:val="005F443F"/>
    <w:rsid w:val="00600577"/>
    <w:rsid w:val="0060074A"/>
    <w:rsid w:val="006107C7"/>
    <w:rsid w:val="0061336A"/>
    <w:rsid w:val="00630522"/>
    <w:rsid w:val="0063257B"/>
    <w:rsid w:val="00633ECC"/>
    <w:rsid w:val="00634118"/>
    <w:rsid w:val="00634C94"/>
    <w:rsid w:val="00634E99"/>
    <w:rsid w:val="0063600C"/>
    <w:rsid w:val="00646F1C"/>
    <w:rsid w:val="00663DA7"/>
    <w:rsid w:val="006669A3"/>
    <w:rsid w:val="00671EE2"/>
    <w:rsid w:val="0067299F"/>
    <w:rsid w:val="006907ED"/>
    <w:rsid w:val="006A083A"/>
    <w:rsid w:val="006A2348"/>
    <w:rsid w:val="006A4778"/>
    <w:rsid w:val="006A7D6B"/>
    <w:rsid w:val="006B7B0F"/>
    <w:rsid w:val="006C68AC"/>
    <w:rsid w:val="006E1429"/>
    <w:rsid w:val="006E14F8"/>
    <w:rsid w:val="006F139F"/>
    <w:rsid w:val="006F2382"/>
    <w:rsid w:val="006F4070"/>
    <w:rsid w:val="006F617A"/>
    <w:rsid w:val="00701F0D"/>
    <w:rsid w:val="007209DD"/>
    <w:rsid w:val="00730F42"/>
    <w:rsid w:val="00732D91"/>
    <w:rsid w:val="00743DF7"/>
    <w:rsid w:val="00754090"/>
    <w:rsid w:val="0075627E"/>
    <w:rsid w:val="0076770B"/>
    <w:rsid w:val="007747F8"/>
    <w:rsid w:val="00780781"/>
    <w:rsid w:val="00781983"/>
    <w:rsid w:val="007A0774"/>
    <w:rsid w:val="007A1804"/>
    <w:rsid w:val="007A4AF5"/>
    <w:rsid w:val="007B5351"/>
    <w:rsid w:val="007C02EA"/>
    <w:rsid w:val="007C4722"/>
    <w:rsid w:val="007D0A94"/>
    <w:rsid w:val="007E3ABC"/>
    <w:rsid w:val="007E3ADD"/>
    <w:rsid w:val="007F070B"/>
    <w:rsid w:val="007F597A"/>
    <w:rsid w:val="0082330E"/>
    <w:rsid w:val="00847AE2"/>
    <w:rsid w:val="00851FD2"/>
    <w:rsid w:val="00856627"/>
    <w:rsid w:val="00862B0A"/>
    <w:rsid w:val="008649A5"/>
    <w:rsid w:val="00871A6D"/>
    <w:rsid w:val="00872F3B"/>
    <w:rsid w:val="0087442C"/>
    <w:rsid w:val="00877B08"/>
    <w:rsid w:val="0088067E"/>
    <w:rsid w:val="00890BED"/>
    <w:rsid w:val="00893527"/>
    <w:rsid w:val="008A131A"/>
    <w:rsid w:val="008B10E3"/>
    <w:rsid w:val="008B268D"/>
    <w:rsid w:val="008C3C4A"/>
    <w:rsid w:val="008D0DF3"/>
    <w:rsid w:val="008D1748"/>
    <w:rsid w:val="008D6600"/>
    <w:rsid w:val="008E6DD8"/>
    <w:rsid w:val="008F4D9F"/>
    <w:rsid w:val="00903D00"/>
    <w:rsid w:val="009074EE"/>
    <w:rsid w:val="00912D17"/>
    <w:rsid w:val="009301C3"/>
    <w:rsid w:val="0094167E"/>
    <w:rsid w:val="00942F35"/>
    <w:rsid w:val="00952201"/>
    <w:rsid w:val="00967F49"/>
    <w:rsid w:val="009C2184"/>
    <w:rsid w:val="009C5BB3"/>
    <w:rsid w:val="009D528A"/>
    <w:rsid w:val="009E6548"/>
    <w:rsid w:val="009F0C54"/>
    <w:rsid w:val="009F3E1C"/>
    <w:rsid w:val="009F5D42"/>
    <w:rsid w:val="009F7884"/>
    <w:rsid w:val="00A13559"/>
    <w:rsid w:val="00A37C97"/>
    <w:rsid w:val="00A503C7"/>
    <w:rsid w:val="00A5197B"/>
    <w:rsid w:val="00A52474"/>
    <w:rsid w:val="00A53EAE"/>
    <w:rsid w:val="00A841E0"/>
    <w:rsid w:val="00A903B7"/>
    <w:rsid w:val="00AB431B"/>
    <w:rsid w:val="00AF2FAE"/>
    <w:rsid w:val="00B04E9A"/>
    <w:rsid w:val="00B15E7E"/>
    <w:rsid w:val="00B203A9"/>
    <w:rsid w:val="00B249D2"/>
    <w:rsid w:val="00B35382"/>
    <w:rsid w:val="00B4242C"/>
    <w:rsid w:val="00B50655"/>
    <w:rsid w:val="00BA241B"/>
    <w:rsid w:val="00BC2201"/>
    <w:rsid w:val="00BD0BD6"/>
    <w:rsid w:val="00BD4122"/>
    <w:rsid w:val="00BF2EB4"/>
    <w:rsid w:val="00BF79E2"/>
    <w:rsid w:val="00BF7D12"/>
    <w:rsid w:val="00C042D1"/>
    <w:rsid w:val="00C075EA"/>
    <w:rsid w:val="00C14DD7"/>
    <w:rsid w:val="00C245E4"/>
    <w:rsid w:val="00C25978"/>
    <w:rsid w:val="00C25A38"/>
    <w:rsid w:val="00C32A2A"/>
    <w:rsid w:val="00C61EFB"/>
    <w:rsid w:val="00C77877"/>
    <w:rsid w:val="00C82D17"/>
    <w:rsid w:val="00C85590"/>
    <w:rsid w:val="00C92F5F"/>
    <w:rsid w:val="00C943D8"/>
    <w:rsid w:val="00CD263B"/>
    <w:rsid w:val="00CD5D4B"/>
    <w:rsid w:val="00CD6C9D"/>
    <w:rsid w:val="00CE4E00"/>
    <w:rsid w:val="00D227EF"/>
    <w:rsid w:val="00D23F4D"/>
    <w:rsid w:val="00D2476D"/>
    <w:rsid w:val="00D2528B"/>
    <w:rsid w:val="00D415CD"/>
    <w:rsid w:val="00D6573D"/>
    <w:rsid w:val="00D65C47"/>
    <w:rsid w:val="00D76CC7"/>
    <w:rsid w:val="00D80B52"/>
    <w:rsid w:val="00D819D2"/>
    <w:rsid w:val="00D81E0F"/>
    <w:rsid w:val="00D8562D"/>
    <w:rsid w:val="00DA157A"/>
    <w:rsid w:val="00DC00E5"/>
    <w:rsid w:val="00DD276C"/>
    <w:rsid w:val="00DE1D3D"/>
    <w:rsid w:val="00DF11B2"/>
    <w:rsid w:val="00E0394A"/>
    <w:rsid w:val="00E1728F"/>
    <w:rsid w:val="00E17B1D"/>
    <w:rsid w:val="00E43AFA"/>
    <w:rsid w:val="00E61063"/>
    <w:rsid w:val="00E70FB5"/>
    <w:rsid w:val="00E748A6"/>
    <w:rsid w:val="00E7641A"/>
    <w:rsid w:val="00E76B42"/>
    <w:rsid w:val="00E778AF"/>
    <w:rsid w:val="00E91C78"/>
    <w:rsid w:val="00E92178"/>
    <w:rsid w:val="00EA6D50"/>
    <w:rsid w:val="00EB1E12"/>
    <w:rsid w:val="00EB4063"/>
    <w:rsid w:val="00EC1303"/>
    <w:rsid w:val="00EC2510"/>
    <w:rsid w:val="00EC4E41"/>
    <w:rsid w:val="00ED650C"/>
    <w:rsid w:val="00EE39E0"/>
    <w:rsid w:val="00EF13F3"/>
    <w:rsid w:val="00EF3904"/>
    <w:rsid w:val="00EF6FE5"/>
    <w:rsid w:val="00F1287F"/>
    <w:rsid w:val="00F23FE9"/>
    <w:rsid w:val="00F24DE9"/>
    <w:rsid w:val="00F5055E"/>
    <w:rsid w:val="00F568C6"/>
    <w:rsid w:val="00F61BF0"/>
    <w:rsid w:val="00F80C09"/>
    <w:rsid w:val="00F85EEF"/>
    <w:rsid w:val="00F85F08"/>
    <w:rsid w:val="00F867A7"/>
    <w:rsid w:val="00F9796B"/>
    <w:rsid w:val="00FA4AB0"/>
    <w:rsid w:val="00FC3621"/>
    <w:rsid w:val="00FD1949"/>
    <w:rsid w:val="00FE2571"/>
    <w:rsid w:val="00FE3A1F"/>
    <w:rsid w:val="00FE4A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0C1DA"/>
  <w15:docId w15:val="{34E174CC-D93F-4926-B6B9-C30AC6120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3E2"/>
  </w:style>
  <w:style w:type="paragraph" w:styleId="Heading1">
    <w:name w:val="heading 1"/>
    <w:basedOn w:val="Normal"/>
    <w:next w:val="Normal"/>
    <w:link w:val="Heading1Char"/>
    <w:uiPriority w:val="9"/>
    <w:qFormat/>
    <w:rsid w:val="006C1B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1B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1B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1B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1B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1B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1B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1B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1B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C1B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C1B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C1B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1B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1B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1B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1B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1B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1B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1B72"/>
    <w:rPr>
      <w:rFonts w:eastAsiaTheme="majorEastAsia" w:cstheme="majorBidi"/>
      <w:color w:val="272727" w:themeColor="text1" w:themeTint="D8"/>
    </w:rPr>
  </w:style>
  <w:style w:type="character" w:customStyle="1" w:styleId="TitleChar">
    <w:name w:val="Title Char"/>
    <w:basedOn w:val="DefaultParagraphFont"/>
    <w:link w:val="Title"/>
    <w:uiPriority w:val="10"/>
    <w:rsid w:val="006C1B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6C1B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1B72"/>
    <w:pPr>
      <w:spacing w:before="160"/>
      <w:jc w:val="center"/>
    </w:pPr>
    <w:rPr>
      <w:i/>
      <w:iCs/>
      <w:color w:val="404040" w:themeColor="text1" w:themeTint="BF"/>
    </w:rPr>
  </w:style>
  <w:style w:type="character" w:customStyle="1" w:styleId="QuoteChar">
    <w:name w:val="Quote Char"/>
    <w:basedOn w:val="DefaultParagraphFont"/>
    <w:link w:val="Quote"/>
    <w:uiPriority w:val="29"/>
    <w:rsid w:val="006C1B72"/>
    <w:rPr>
      <w:i/>
      <w:iCs/>
      <w:color w:val="404040" w:themeColor="text1" w:themeTint="BF"/>
    </w:rPr>
  </w:style>
  <w:style w:type="paragraph" w:styleId="ListParagraph">
    <w:name w:val="List Paragraph"/>
    <w:basedOn w:val="Normal"/>
    <w:uiPriority w:val="34"/>
    <w:qFormat/>
    <w:rsid w:val="006C1B72"/>
    <w:pPr>
      <w:ind w:left="720"/>
      <w:contextualSpacing/>
    </w:pPr>
  </w:style>
  <w:style w:type="character" w:styleId="IntenseEmphasis">
    <w:name w:val="Intense Emphasis"/>
    <w:basedOn w:val="DefaultParagraphFont"/>
    <w:uiPriority w:val="21"/>
    <w:qFormat/>
    <w:rsid w:val="006C1B72"/>
    <w:rPr>
      <w:i/>
      <w:iCs/>
      <w:color w:val="0F4761" w:themeColor="accent1" w:themeShade="BF"/>
    </w:rPr>
  </w:style>
  <w:style w:type="paragraph" w:styleId="IntenseQuote">
    <w:name w:val="Intense Quote"/>
    <w:basedOn w:val="Normal"/>
    <w:next w:val="Normal"/>
    <w:link w:val="IntenseQuoteChar"/>
    <w:uiPriority w:val="30"/>
    <w:qFormat/>
    <w:rsid w:val="006C1B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1B72"/>
    <w:rPr>
      <w:i/>
      <w:iCs/>
      <w:color w:val="0F4761" w:themeColor="accent1" w:themeShade="BF"/>
    </w:rPr>
  </w:style>
  <w:style w:type="character" w:styleId="IntenseReference">
    <w:name w:val="Intense Reference"/>
    <w:basedOn w:val="DefaultParagraphFont"/>
    <w:uiPriority w:val="32"/>
    <w:qFormat/>
    <w:rsid w:val="006C1B72"/>
    <w:rPr>
      <w:b/>
      <w:bCs/>
      <w:smallCaps/>
      <w:color w:val="0F4761" w:themeColor="accent1" w:themeShade="BF"/>
      <w:spacing w:val="5"/>
    </w:rPr>
  </w:style>
  <w:style w:type="paragraph" w:styleId="NormalWeb">
    <w:name w:val="Normal (Web)"/>
    <w:basedOn w:val="Normal"/>
    <w:uiPriority w:val="99"/>
    <w:semiHidden/>
    <w:unhideWhenUsed/>
    <w:rsid w:val="006C1B72"/>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871C0"/>
    <w:rPr>
      <w:color w:val="666666"/>
    </w:rPr>
  </w:style>
  <w:style w:type="table" w:styleId="TableGrid">
    <w:name w:val="Table Grid"/>
    <w:basedOn w:val="TableNormal"/>
    <w:uiPriority w:val="39"/>
    <w:rsid w:val="00BA20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01B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i-provider">
    <w:name w:val="ui-provider"/>
    <w:basedOn w:val="DefaultParagraphFont"/>
    <w:rsid w:val="008D7D62"/>
  </w:style>
  <w:style w:type="paragraph" w:styleId="Revision">
    <w:name w:val="Revision"/>
    <w:hidden/>
    <w:uiPriority w:val="99"/>
    <w:semiHidden/>
    <w:rsid w:val="00AB0DF5"/>
    <w:pPr>
      <w:spacing w:after="0" w:line="240" w:lineRule="auto"/>
    </w:p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61BE1"/>
    <w:rPr>
      <w:b/>
      <w:bCs/>
    </w:rPr>
  </w:style>
  <w:style w:type="character" w:customStyle="1" w:styleId="CommentSubjectChar">
    <w:name w:val="Comment Subject Char"/>
    <w:basedOn w:val="CommentTextChar"/>
    <w:link w:val="CommentSubject"/>
    <w:uiPriority w:val="99"/>
    <w:semiHidden/>
    <w:rsid w:val="00261BE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976414">
      <w:bodyDiv w:val="1"/>
      <w:marLeft w:val="0"/>
      <w:marRight w:val="0"/>
      <w:marTop w:val="0"/>
      <w:marBottom w:val="0"/>
      <w:divBdr>
        <w:top w:val="none" w:sz="0" w:space="0" w:color="auto"/>
        <w:left w:val="none" w:sz="0" w:space="0" w:color="auto"/>
        <w:bottom w:val="none" w:sz="0" w:space="0" w:color="auto"/>
        <w:right w:val="none" w:sz="0" w:space="0" w:color="auto"/>
      </w:divBdr>
      <w:divsChild>
        <w:div w:id="1443264482">
          <w:marLeft w:val="640"/>
          <w:marRight w:val="0"/>
          <w:marTop w:val="0"/>
          <w:marBottom w:val="0"/>
          <w:divBdr>
            <w:top w:val="none" w:sz="0" w:space="0" w:color="auto"/>
            <w:left w:val="none" w:sz="0" w:space="0" w:color="auto"/>
            <w:bottom w:val="none" w:sz="0" w:space="0" w:color="auto"/>
            <w:right w:val="none" w:sz="0" w:space="0" w:color="auto"/>
          </w:divBdr>
        </w:div>
        <w:div w:id="31804119">
          <w:marLeft w:val="640"/>
          <w:marRight w:val="0"/>
          <w:marTop w:val="0"/>
          <w:marBottom w:val="0"/>
          <w:divBdr>
            <w:top w:val="none" w:sz="0" w:space="0" w:color="auto"/>
            <w:left w:val="none" w:sz="0" w:space="0" w:color="auto"/>
            <w:bottom w:val="none" w:sz="0" w:space="0" w:color="auto"/>
            <w:right w:val="none" w:sz="0" w:space="0" w:color="auto"/>
          </w:divBdr>
        </w:div>
        <w:div w:id="1315065797">
          <w:marLeft w:val="640"/>
          <w:marRight w:val="0"/>
          <w:marTop w:val="0"/>
          <w:marBottom w:val="0"/>
          <w:divBdr>
            <w:top w:val="none" w:sz="0" w:space="0" w:color="auto"/>
            <w:left w:val="none" w:sz="0" w:space="0" w:color="auto"/>
            <w:bottom w:val="none" w:sz="0" w:space="0" w:color="auto"/>
            <w:right w:val="none" w:sz="0" w:space="0" w:color="auto"/>
          </w:divBdr>
        </w:div>
        <w:div w:id="426196154">
          <w:marLeft w:val="640"/>
          <w:marRight w:val="0"/>
          <w:marTop w:val="0"/>
          <w:marBottom w:val="0"/>
          <w:divBdr>
            <w:top w:val="none" w:sz="0" w:space="0" w:color="auto"/>
            <w:left w:val="none" w:sz="0" w:space="0" w:color="auto"/>
            <w:bottom w:val="none" w:sz="0" w:space="0" w:color="auto"/>
            <w:right w:val="none" w:sz="0" w:space="0" w:color="auto"/>
          </w:divBdr>
        </w:div>
        <w:div w:id="1371952042">
          <w:marLeft w:val="640"/>
          <w:marRight w:val="0"/>
          <w:marTop w:val="0"/>
          <w:marBottom w:val="0"/>
          <w:divBdr>
            <w:top w:val="none" w:sz="0" w:space="0" w:color="auto"/>
            <w:left w:val="none" w:sz="0" w:space="0" w:color="auto"/>
            <w:bottom w:val="none" w:sz="0" w:space="0" w:color="auto"/>
            <w:right w:val="none" w:sz="0" w:space="0" w:color="auto"/>
          </w:divBdr>
        </w:div>
        <w:div w:id="1692606526">
          <w:marLeft w:val="640"/>
          <w:marRight w:val="0"/>
          <w:marTop w:val="0"/>
          <w:marBottom w:val="0"/>
          <w:divBdr>
            <w:top w:val="none" w:sz="0" w:space="0" w:color="auto"/>
            <w:left w:val="none" w:sz="0" w:space="0" w:color="auto"/>
            <w:bottom w:val="none" w:sz="0" w:space="0" w:color="auto"/>
            <w:right w:val="none" w:sz="0" w:space="0" w:color="auto"/>
          </w:divBdr>
        </w:div>
        <w:div w:id="1475754753">
          <w:marLeft w:val="640"/>
          <w:marRight w:val="0"/>
          <w:marTop w:val="0"/>
          <w:marBottom w:val="0"/>
          <w:divBdr>
            <w:top w:val="none" w:sz="0" w:space="0" w:color="auto"/>
            <w:left w:val="none" w:sz="0" w:space="0" w:color="auto"/>
            <w:bottom w:val="none" w:sz="0" w:space="0" w:color="auto"/>
            <w:right w:val="none" w:sz="0" w:space="0" w:color="auto"/>
          </w:divBdr>
        </w:div>
        <w:div w:id="13969419">
          <w:marLeft w:val="640"/>
          <w:marRight w:val="0"/>
          <w:marTop w:val="0"/>
          <w:marBottom w:val="0"/>
          <w:divBdr>
            <w:top w:val="none" w:sz="0" w:space="0" w:color="auto"/>
            <w:left w:val="none" w:sz="0" w:space="0" w:color="auto"/>
            <w:bottom w:val="none" w:sz="0" w:space="0" w:color="auto"/>
            <w:right w:val="none" w:sz="0" w:space="0" w:color="auto"/>
          </w:divBdr>
        </w:div>
        <w:div w:id="841505775">
          <w:marLeft w:val="640"/>
          <w:marRight w:val="0"/>
          <w:marTop w:val="0"/>
          <w:marBottom w:val="0"/>
          <w:divBdr>
            <w:top w:val="none" w:sz="0" w:space="0" w:color="auto"/>
            <w:left w:val="none" w:sz="0" w:space="0" w:color="auto"/>
            <w:bottom w:val="none" w:sz="0" w:space="0" w:color="auto"/>
            <w:right w:val="none" w:sz="0" w:space="0" w:color="auto"/>
          </w:divBdr>
        </w:div>
        <w:div w:id="1338843743">
          <w:marLeft w:val="640"/>
          <w:marRight w:val="0"/>
          <w:marTop w:val="0"/>
          <w:marBottom w:val="0"/>
          <w:divBdr>
            <w:top w:val="none" w:sz="0" w:space="0" w:color="auto"/>
            <w:left w:val="none" w:sz="0" w:space="0" w:color="auto"/>
            <w:bottom w:val="none" w:sz="0" w:space="0" w:color="auto"/>
            <w:right w:val="none" w:sz="0" w:space="0" w:color="auto"/>
          </w:divBdr>
        </w:div>
        <w:div w:id="92824053">
          <w:marLeft w:val="640"/>
          <w:marRight w:val="0"/>
          <w:marTop w:val="0"/>
          <w:marBottom w:val="0"/>
          <w:divBdr>
            <w:top w:val="none" w:sz="0" w:space="0" w:color="auto"/>
            <w:left w:val="none" w:sz="0" w:space="0" w:color="auto"/>
            <w:bottom w:val="none" w:sz="0" w:space="0" w:color="auto"/>
            <w:right w:val="none" w:sz="0" w:space="0" w:color="auto"/>
          </w:divBdr>
        </w:div>
        <w:div w:id="541289438">
          <w:marLeft w:val="640"/>
          <w:marRight w:val="0"/>
          <w:marTop w:val="0"/>
          <w:marBottom w:val="0"/>
          <w:divBdr>
            <w:top w:val="none" w:sz="0" w:space="0" w:color="auto"/>
            <w:left w:val="none" w:sz="0" w:space="0" w:color="auto"/>
            <w:bottom w:val="none" w:sz="0" w:space="0" w:color="auto"/>
            <w:right w:val="none" w:sz="0" w:space="0" w:color="auto"/>
          </w:divBdr>
        </w:div>
        <w:div w:id="172304142">
          <w:marLeft w:val="640"/>
          <w:marRight w:val="0"/>
          <w:marTop w:val="0"/>
          <w:marBottom w:val="0"/>
          <w:divBdr>
            <w:top w:val="none" w:sz="0" w:space="0" w:color="auto"/>
            <w:left w:val="none" w:sz="0" w:space="0" w:color="auto"/>
            <w:bottom w:val="none" w:sz="0" w:space="0" w:color="auto"/>
            <w:right w:val="none" w:sz="0" w:space="0" w:color="auto"/>
          </w:divBdr>
        </w:div>
        <w:div w:id="192576118">
          <w:marLeft w:val="640"/>
          <w:marRight w:val="0"/>
          <w:marTop w:val="0"/>
          <w:marBottom w:val="0"/>
          <w:divBdr>
            <w:top w:val="none" w:sz="0" w:space="0" w:color="auto"/>
            <w:left w:val="none" w:sz="0" w:space="0" w:color="auto"/>
            <w:bottom w:val="none" w:sz="0" w:space="0" w:color="auto"/>
            <w:right w:val="none" w:sz="0" w:space="0" w:color="auto"/>
          </w:divBdr>
        </w:div>
        <w:div w:id="689263208">
          <w:marLeft w:val="640"/>
          <w:marRight w:val="0"/>
          <w:marTop w:val="0"/>
          <w:marBottom w:val="0"/>
          <w:divBdr>
            <w:top w:val="none" w:sz="0" w:space="0" w:color="auto"/>
            <w:left w:val="none" w:sz="0" w:space="0" w:color="auto"/>
            <w:bottom w:val="none" w:sz="0" w:space="0" w:color="auto"/>
            <w:right w:val="none" w:sz="0" w:space="0" w:color="auto"/>
          </w:divBdr>
        </w:div>
        <w:div w:id="60638186">
          <w:marLeft w:val="640"/>
          <w:marRight w:val="0"/>
          <w:marTop w:val="0"/>
          <w:marBottom w:val="0"/>
          <w:divBdr>
            <w:top w:val="none" w:sz="0" w:space="0" w:color="auto"/>
            <w:left w:val="none" w:sz="0" w:space="0" w:color="auto"/>
            <w:bottom w:val="none" w:sz="0" w:space="0" w:color="auto"/>
            <w:right w:val="none" w:sz="0" w:space="0" w:color="auto"/>
          </w:divBdr>
        </w:div>
        <w:div w:id="663582414">
          <w:marLeft w:val="640"/>
          <w:marRight w:val="0"/>
          <w:marTop w:val="0"/>
          <w:marBottom w:val="0"/>
          <w:divBdr>
            <w:top w:val="none" w:sz="0" w:space="0" w:color="auto"/>
            <w:left w:val="none" w:sz="0" w:space="0" w:color="auto"/>
            <w:bottom w:val="none" w:sz="0" w:space="0" w:color="auto"/>
            <w:right w:val="none" w:sz="0" w:space="0" w:color="auto"/>
          </w:divBdr>
        </w:div>
        <w:div w:id="454716890">
          <w:marLeft w:val="640"/>
          <w:marRight w:val="0"/>
          <w:marTop w:val="0"/>
          <w:marBottom w:val="0"/>
          <w:divBdr>
            <w:top w:val="none" w:sz="0" w:space="0" w:color="auto"/>
            <w:left w:val="none" w:sz="0" w:space="0" w:color="auto"/>
            <w:bottom w:val="none" w:sz="0" w:space="0" w:color="auto"/>
            <w:right w:val="none" w:sz="0" w:space="0" w:color="auto"/>
          </w:divBdr>
        </w:div>
        <w:div w:id="409276160">
          <w:marLeft w:val="640"/>
          <w:marRight w:val="0"/>
          <w:marTop w:val="0"/>
          <w:marBottom w:val="0"/>
          <w:divBdr>
            <w:top w:val="none" w:sz="0" w:space="0" w:color="auto"/>
            <w:left w:val="none" w:sz="0" w:space="0" w:color="auto"/>
            <w:bottom w:val="none" w:sz="0" w:space="0" w:color="auto"/>
            <w:right w:val="none" w:sz="0" w:space="0" w:color="auto"/>
          </w:divBdr>
        </w:div>
        <w:div w:id="1265847498">
          <w:marLeft w:val="640"/>
          <w:marRight w:val="0"/>
          <w:marTop w:val="0"/>
          <w:marBottom w:val="0"/>
          <w:divBdr>
            <w:top w:val="none" w:sz="0" w:space="0" w:color="auto"/>
            <w:left w:val="none" w:sz="0" w:space="0" w:color="auto"/>
            <w:bottom w:val="none" w:sz="0" w:space="0" w:color="auto"/>
            <w:right w:val="none" w:sz="0" w:space="0" w:color="auto"/>
          </w:divBdr>
        </w:div>
        <w:div w:id="1058357159">
          <w:marLeft w:val="640"/>
          <w:marRight w:val="0"/>
          <w:marTop w:val="0"/>
          <w:marBottom w:val="0"/>
          <w:divBdr>
            <w:top w:val="none" w:sz="0" w:space="0" w:color="auto"/>
            <w:left w:val="none" w:sz="0" w:space="0" w:color="auto"/>
            <w:bottom w:val="none" w:sz="0" w:space="0" w:color="auto"/>
            <w:right w:val="none" w:sz="0" w:space="0" w:color="auto"/>
          </w:divBdr>
        </w:div>
      </w:divsChild>
    </w:div>
    <w:div w:id="153180814">
      <w:bodyDiv w:val="1"/>
      <w:marLeft w:val="0"/>
      <w:marRight w:val="0"/>
      <w:marTop w:val="0"/>
      <w:marBottom w:val="0"/>
      <w:divBdr>
        <w:top w:val="none" w:sz="0" w:space="0" w:color="auto"/>
        <w:left w:val="none" w:sz="0" w:space="0" w:color="auto"/>
        <w:bottom w:val="none" w:sz="0" w:space="0" w:color="auto"/>
        <w:right w:val="none" w:sz="0" w:space="0" w:color="auto"/>
      </w:divBdr>
    </w:div>
    <w:div w:id="169688487">
      <w:bodyDiv w:val="1"/>
      <w:marLeft w:val="0"/>
      <w:marRight w:val="0"/>
      <w:marTop w:val="0"/>
      <w:marBottom w:val="0"/>
      <w:divBdr>
        <w:top w:val="none" w:sz="0" w:space="0" w:color="auto"/>
        <w:left w:val="none" w:sz="0" w:space="0" w:color="auto"/>
        <w:bottom w:val="none" w:sz="0" w:space="0" w:color="auto"/>
        <w:right w:val="none" w:sz="0" w:space="0" w:color="auto"/>
      </w:divBdr>
      <w:divsChild>
        <w:div w:id="2038774203">
          <w:marLeft w:val="640"/>
          <w:marRight w:val="0"/>
          <w:marTop w:val="0"/>
          <w:marBottom w:val="0"/>
          <w:divBdr>
            <w:top w:val="none" w:sz="0" w:space="0" w:color="auto"/>
            <w:left w:val="none" w:sz="0" w:space="0" w:color="auto"/>
            <w:bottom w:val="none" w:sz="0" w:space="0" w:color="auto"/>
            <w:right w:val="none" w:sz="0" w:space="0" w:color="auto"/>
          </w:divBdr>
        </w:div>
        <w:div w:id="129978029">
          <w:marLeft w:val="640"/>
          <w:marRight w:val="0"/>
          <w:marTop w:val="0"/>
          <w:marBottom w:val="0"/>
          <w:divBdr>
            <w:top w:val="none" w:sz="0" w:space="0" w:color="auto"/>
            <w:left w:val="none" w:sz="0" w:space="0" w:color="auto"/>
            <w:bottom w:val="none" w:sz="0" w:space="0" w:color="auto"/>
            <w:right w:val="none" w:sz="0" w:space="0" w:color="auto"/>
          </w:divBdr>
        </w:div>
        <w:div w:id="812454636">
          <w:marLeft w:val="640"/>
          <w:marRight w:val="0"/>
          <w:marTop w:val="0"/>
          <w:marBottom w:val="0"/>
          <w:divBdr>
            <w:top w:val="none" w:sz="0" w:space="0" w:color="auto"/>
            <w:left w:val="none" w:sz="0" w:space="0" w:color="auto"/>
            <w:bottom w:val="none" w:sz="0" w:space="0" w:color="auto"/>
            <w:right w:val="none" w:sz="0" w:space="0" w:color="auto"/>
          </w:divBdr>
        </w:div>
        <w:div w:id="821308307">
          <w:marLeft w:val="640"/>
          <w:marRight w:val="0"/>
          <w:marTop w:val="0"/>
          <w:marBottom w:val="0"/>
          <w:divBdr>
            <w:top w:val="none" w:sz="0" w:space="0" w:color="auto"/>
            <w:left w:val="none" w:sz="0" w:space="0" w:color="auto"/>
            <w:bottom w:val="none" w:sz="0" w:space="0" w:color="auto"/>
            <w:right w:val="none" w:sz="0" w:space="0" w:color="auto"/>
          </w:divBdr>
        </w:div>
        <w:div w:id="1654873356">
          <w:marLeft w:val="640"/>
          <w:marRight w:val="0"/>
          <w:marTop w:val="0"/>
          <w:marBottom w:val="0"/>
          <w:divBdr>
            <w:top w:val="none" w:sz="0" w:space="0" w:color="auto"/>
            <w:left w:val="none" w:sz="0" w:space="0" w:color="auto"/>
            <w:bottom w:val="none" w:sz="0" w:space="0" w:color="auto"/>
            <w:right w:val="none" w:sz="0" w:space="0" w:color="auto"/>
          </w:divBdr>
        </w:div>
        <w:div w:id="1529641323">
          <w:marLeft w:val="640"/>
          <w:marRight w:val="0"/>
          <w:marTop w:val="0"/>
          <w:marBottom w:val="0"/>
          <w:divBdr>
            <w:top w:val="none" w:sz="0" w:space="0" w:color="auto"/>
            <w:left w:val="none" w:sz="0" w:space="0" w:color="auto"/>
            <w:bottom w:val="none" w:sz="0" w:space="0" w:color="auto"/>
            <w:right w:val="none" w:sz="0" w:space="0" w:color="auto"/>
          </w:divBdr>
        </w:div>
        <w:div w:id="767849477">
          <w:marLeft w:val="640"/>
          <w:marRight w:val="0"/>
          <w:marTop w:val="0"/>
          <w:marBottom w:val="0"/>
          <w:divBdr>
            <w:top w:val="none" w:sz="0" w:space="0" w:color="auto"/>
            <w:left w:val="none" w:sz="0" w:space="0" w:color="auto"/>
            <w:bottom w:val="none" w:sz="0" w:space="0" w:color="auto"/>
            <w:right w:val="none" w:sz="0" w:space="0" w:color="auto"/>
          </w:divBdr>
        </w:div>
        <w:div w:id="45953795">
          <w:marLeft w:val="640"/>
          <w:marRight w:val="0"/>
          <w:marTop w:val="0"/>
          <w:marBottom w:val="0"/>
          <w:divBdr>
            <w:top w:val="none" w:sz="0" w:space="0" w:color="auto"/>
            <w:left w:val="none" w:sz="0" w:space="0" w:color="auto"/>
            <w:bottom w:val="none" w:sz="0" w:space="0" w:color="auto"/>
            <w:right w:val="none" w:sz="0" w:space="0" w:color="auto"/>
          </w:divBdr>
        </w:div>
        <w:div w:id="496308301">
          <w:marLeft w:val="640"/>
          <w:marRight w:val="0"/>
          <w:marTop w:val="0"/>
          <w:marBottom w:val="0"/>
          <w:divBdr>
            <w:top w:val="none" w:sz="0" w:space="0" w:color="auto"/>
            <w:left w:val="none" w:sz="0" w:space="0" w:color="auto"/>
            <w:bottom w:val="none" w:sz="0" w:space="0" w:color="auto"/>
            <w:right w:val="none" w:sz="0" w:space="0" w:color="auto"/>
          </w:divBdr>
        </w:div>
        <w:div w:id="671299324">
          <w:marLeft w:val="640"/>
          <w:marRight w:val="0"/>
          <w:marTop w:val="0"/>
          <w:marBottom w:val="0"/>
          <w:divBdr>
            <w:top w:val="none" w:sz="0" w:space="0" w:color="auto"/>
            <w:left w:val="none" w:sz="0" w:space="0" w:color="auto"/>
            <w:bottom w:val="none" w:sz="0" w:space="0" w:color="auto"/>
            <w:right w:val="none" w:sz="0" w:space="0" w:color="auto"/>
          </w:divBdr>
        </w:div>
        <w:div w:id="1065645066">
          <w:marLeft w:val="640"/>
          <w:marRight w:val="0"/>
          <w:marTop w:val="0"/>
          <w:marBottom w:val="0"/>
          <w:divBdr>
            <w:top w:val="none" w:sz="0" w:space="0" w:color="auto"/>
            <w:left w:val="none" w:sz="0" w:space="0" w:color="auto"/>
            <w:bottom w:val="none" w:sz="0" w:space="0" w:color="auto"/>
            <w:right w:val="none" w:sz="0" w:space="0" w:color="auto"/>
          </w:divBdr>
        </w:div>
        <w:div w:id="1750930274">
          <w:marLeft w:val="640"/>
          <w:marRight w:val="0"/>
          <w:marTop w:val="0"/>
          <w:marBottom w:val="0"/>
          <w:divBdr>
            <w:top w:val="none" w:sz="0" w:space="0" w:color="auto"/>
            <w:left w:val="none" w:sz="0" w:space="0" w:color="auto"/>
            <w:bottom w:val="none" w:sz="0" w:space="0" w:color="auto"/>
            <w:right w:val="none" w:sz="0" w:space="0" w:color="auto"/>
          </w:divBdr>
        </w:div>
        <w:div w:id="894857927">
          <w:marLeft w:val="640"/>
          <w:marRight w:val="0"/>
          <w:marTop w:val="0"/>
          <w:marBottom w:val="0"/>
          <w:divBdr>
            <w:top w:val="none" w:sz="0" w:space="0" w:color="auto"/>
            <w:left w:val="none" w:sz="0" w:space="0" w:color="auto"/>
            <w:bottom w:val="none" w:sz="0" w:space="0" w:color="auto"/>
            <w:right w:val="none" w:sz="0" w:space="0" w:color="auto"/>
          </w:divBdr>
        </w:div>
        <w:div w:id="1622953081">
          <w:marLeft w:val="640"/>
          <w:marRight w:val="0"/>
          <w:marTop w:val="0"/>
          <w:marBottom w:val="0"/>
          <w:divBdr>
            <w:top w:val="none" w:sz="0" w:space="0" w:color="auto"/>
            <w:left w:val="none" w:sz="0" w:space="0" w:color="auto"/>
            <w:bottom w:val="none" w:sz="0" w:space="0" w:color="auto"/>
            <w:right w:val="none" w:sz="0" w:space="0" w:color="auto"/>
          </w:divBdr>
        </w:div>
        <w:div w:id="1566722710">
          <w:marLeft w:val="640"/>
          <w:marRight w:val="0"/>
          <w:marTop w:val="0"/>
          <w:marBottom w:val="0"/>
          <w:divBdr>
            <w:top w:val="none" w:sz="0" w:space="0" w:color="auto"/>
            <w:left w:val="none" w:sz="0" w:space="0" w:color="auto"/>
            <w:bottom w:val="none" w:sz="0" w:space="0" w:color="auto"/>
            <w:right w:val="none" w:sz="0" w:space="0" w:color="auto"/>
          </w:divBdr>
        </w:div>
        <w:div w:id="1906524852">
          <w:marLeft w:val="640"/>
          <w:marRight w:val="0"/>
          <w:marTop w:val="0"/>
          <w:marBottom w:val="0"/>
          <w:divBdr>
            <w:top w:val="none" w:sz="0" w:space="0" w:color="auto"/>
            <w:left w:val="none" w:sz="0" w:space="0" w:color="auto"/>
            <w:bottom w:val="none" w:sz="0" w:space="0" w:color="auto"/>
            <w:right w:val="none" w:sz="0" w:space="0" w:color="auto"/>
          </w:divBdr>
        </w:div>
        <w:div w:id="2090030946">
          <w:marLeft w:val="640"/>
          <w:marRight w:val="0"/>
          <w:marTop w:val="0"/>
          <w:marBottom w:val="0"/>
          <w:divBdr>
            <w:top w:val="none" w:sz="0" w:space="0" w:color="auto"/>
            <w:left w:val="none" w:sz="0" w:space="0" w:color="auto"/>
            <w:bottom w:val="none" w:sz="0" w:space="0" w:color="auto"/>
            <w:right w:val="none" w:sz="0" w:space="0" w:color="auto"/>
          </w:divBdr>
        </w:div>
        <w:div w:id="604457888">
          <w:marLeft w:val="640"/>
          <w:marRight w:val="0"/>
          <w:marTop w:val="0"/>
          <w:marBottom w:val="0"/>
          <w:divBdr>
            <w:top w:val="none" w:sz="0" w:space="0" w:color="auto"/>
            <w:left w:val="none" w:sz="0" w:space="0" w:color="auto"/>
            <w:bottom w:val="none" w:sz="0" w:space="0" w:color="auto"/>
            <w:right w:val="none" w:sz="0" w:space="0" w:color="auto"/>
          </w:divBdr>
        </w:div>
        <w:div w:id="1943872697">
          <w:marLeft w:val="640"/>
          <w:marRight w:val="0"/>
          <w:marTop w:val="0"/>
          <w:marBottom w:val="0"/>
          <w:divBdr>
            <w:top w:val="none" w:sz="0" w:space="0" w:color="auto"/>
            <w:left w:val="none" w:sz="0" w:space="0" w:color="auto"/>
            <w:bottom w:val="none" w:sz="0" w:space="0" w:color="auto"/>
            <w:right w:val="none" w:sz="0" w:space="0" w:color="auto"/>
          </w:divBdr>
        </w:div>
        <w:div w:id="124083958">
          <w:marLeft w:val="640"/>
          <w:marRight w:val="0"/>
          <w:marTop w:val="0"/>
          <w:marBottom w:val="0"/>
          <w:divBdr>
            <w:top w:val="none" w:sz="0" w:space="0" w:color="auto"/>
            <w:left w:val="none" w:sz="0" w:space="0" w:color="auto"/>
            <w:bottom w:val="none" w:sz="0" w:space="0" w:color="auto"/>
            <w:right w:val="none" w:sz="0" w:space="0" w:color="auto"/>
          </w:divBdr>
        </w:div>
        <w:div w:id="1261911431">
          <w:marLeft w:val="640"/>
          <w:marRight w:val="0"/>
          <w:marTop w:val="0"/>
          <w:marBottom w:val="0"/>
          <w:divBdr>
            <w:top w:val="none" w:sz="0" w:space="0" w:color="auto"/>
            <w:left w:val="none" w:sz="0" w:space="0" w:color="auto"/>
            <w:bottom w:val="none" w:sz="0" w:space="0" w:color="auto"/>
            <w:right w:val="none" w:sz="0" w:space="0" w:color="auto"/>
          </w:divBdr>
        </w:div>
        <w:div w:id="1159073512">
          <w:marLeft w:val="640"/>
          <w:marRight w:val="0"/>
          <w:marTop w:val="0"/>
          <w:marBottom w:val="0"/>
          <w:divBdr>
            <w:top w:val="none" w:sz="0" w:space="0" w:color="auto"/>
            <w:left w:val="none" w:sz="0" w:space="0" w:color="auto"/>
            <w:bottom w:val="none" w:sz="0" w:space="0" w:color="auto"/>
            <w:right w:val="none" w:sz="0" w:space="0" w:color="auto"/>
          </w:divBdr>
        </w:div>
        <w:div w:id="918902062">
          <w:marLeft w:val="640"/>
          <w:marRight w:val="0"/>
          <w:marTop w:val="0"/>
          <w:marBottom w:val="0"/>
          <w:divBdr>
            <w:top w:val="none" w:sz="0" w:space="0" w:color="auto"/>
            <w:left w:val="none" w:sz="0" w:space="0" w:color="auto"/>
            <w:bottom w:val="none" w:sz="0" w:space="0" w:color="auto"/>
            <w:right w:val="none" w:sz="0" w:space="0" w:color="auto"/>
          </w:divBdr>
        </w:div>
        <w:div w:id="952517722">
          <w:marLeft w:val="640"/>
          <w:marRight w:val="0"/>
          <w:marTop w:val="0"/>
          <w:marBottom w:val="0"/>
          <w:divBdr>
            <w:top w:val="none" w:sz="0" w:space="0" w:color="auto"/>
            <w:left w:val="none" w:sz="0" w:space="0" w:color="auto"/>
            <w:bottom w:val="none" w:sz="0" w:space="0" w:color="auto"/>
            <w:right w:val="none" w:sz="0" w:space="0" w:color="auto"/>
          </w:divBdr>
        </w:div>
        <w:div w:id="1042708620">
          <w:marLeft w:val="640"/>
          <w:marRight w:val="0"/>
          <w:marTop w:val="0"/>
          <w:marBottom w:val="0"/>
          <w:divBdr>
            <w:top w:val="none" w:sz="0" w:space="0" w:color="auto"/>
            <w:left w:val="none" w:sz="0" w:space="0" w:color="auto"/>
            <w:bottom w:val="none" w:sz="0" w:space="0" w:color="auto"/>
            <w:right w:val="none" w:sz="0" w:space="0" w:color="auto"/>
          </w:divBdr>
        </w:div>
        <w:div w:id="1126463504">
          <w:marLeft w:val="640"/>
          <w:marRight w:val="0"/>
          <w:marTop w:val="0"/>
          <w:marBottom w:val="0"/>
          <w:divBdr>
            <w:top w:val="none" w:sz="0" w:space="0" w:color="auto"/>
            <w:left w:val="none" w:sz="0" w:space="0" w:color="auto"/>
            <w:bottom w:val="none" w:sz="0" w:space="0" w:color="auto"/>
            <w:right w:val="none" w:sz="0" w:space="0" w:color="auto"/>
          </w:divBdr>
        </w:div>
        <w:div w:id="1865485238">
          <w:marLeft w:val="640"/>
          <w:marRight w:val="0"/>
          <w:marTop w:val="0"/>
          <w:marBottom w:val="0"/>
          <w:divBdr>
            <w:top w:val="none" w:sz="0" w:space="0" w:color="auto"/>
            <w:left w:val="none" w:sz="0" w:space="0" w:color="auto"/>
            <w:bottom w:val="none" w:sz="0" w:space="0" w:color="auto"/>
            <w:right w:val="none" w:sz="0" w:space="0" w:color="auto"/>
          </w:divBdr>
        </w:div>
        <w:div w:id="1056704005">
          <w:marLeft w:val="640"/>
          <w:marRight w:val="0"/>
          <w:marTop w:val="0"/>
          <w:marBottom w:val="0"/>
          <w:divBdr>
            <w:top w:val="none" w:sz="0" w:space="0" w:color="auto"/>
            <w:left w:val="none" w:sz="0" w:space="0" w:color="auto"/>
            <w:bottom w:val="none" w:sz="0" w:space="0" w:color="auto"/>
            <w:right w:val="none" w:sz="0" w:space="0" w:color="auto"/>
          </w:divBdr>
        </w:div>
        <w:div w:id="184561280">
          <w:marLeft w:val="640"/>
          <w:marRight w:val="0"/>
          <w:marTop w:val="0"/>
          <w:marBottom w:val="0"/>
          <w:divBdr>
            <w:top w:val="none" w:sz="0" w:space="0" w:color="auto"/>
            <w:left w:val="none" w:sz="0" w:space="0" w:color="auto"/>
            <w:bottom w:val="none" w:sz="0" w:space="0" w:color="auto"/>
            <w:right w:val="none" w:sz="0" w:space="0" w:color="auto"/>
          </w:divBdr>
        </w:div>
        <w:div w:id="1159613937">
          <w:marLeft w:val="640"/>
          <w:marRight w:val="0"/>
          <w:marTop w:val="0"/>
          <w:marBottom w:val="0"/>
          <w:divBdr>
            <w:top w:val="none" w:sz="0" w:space="0" w:color="auto"/>
            <w:left w:val="none" w:sz="0" w:space="0" w:color="auto"/>
            <w:bottom w:val="none" w:sz="0" w:space="0" w:color="auto"/>
            <w:right w:val="none" w:sz="0" w:space="0" w:color="auto"/>
          </w:divBdr>
        </w:div>
        <w:div w:id="1875069860">
          <w:marLeft w:val="640"/>
          <w:marRight w:val="0"/>
          <w:marTop w:val="0"/>
          <w:marBottom w:val="0"/>
          <w:divBdr>
            <w:top w:val="none" w:sz="0" w:space="0" w:color="auto"/>
            <w:left w:val="none" w:sz="0" w:space="0" w:color="auto"/>
            <w:bottom w:val="none" w:sz="0" w:space="0" w:color="auto"/>
            <w:right w:val="none" w:sz="0" w:space="0" w:color="auto"/>
          </w:divBdr>
        </w:div>
        <w:div w:id="154032517">
          <w:marLeft w:val="640"/>
          <w:marRight w:val="0"/>
          <w:marTop w:val="0"/>
          <w:marBottom w:val="0"/>
          <w:divBdr>
            <w:top w:val="none" w:sz="0" w:space="0" w:color="auto"/>
            <w:left w:val="none" w:sz="0" w:space="0" w:color="auto"/>
            <w:bottom w:val="none" w:sz="0" w:space="0" w:color="auto"/>
            <w:right w:val="none" w:sz="0" w:space="0" w:color="auto"/>
          </w:divBdr>
        </w:div>
        <w:div w:id="785541643">
          <w:marLeft w:val="640"/>
          <w:marRight w:val="0"/>
          <w:marTop w:val="0"/>
          <w:marBottom w:val="0"/>
          <w:divBdr>
            <w:top w:val="none" w:sz="0" w:space="0" w:color="auto"/>
            <w:left w:val="none" w:sz="0" w:space="0" w:color="auto"/>
            <w:bottom w:val="none" w:sz="0" w:space="0" w:color="auto"/>
            <w:right w:val="none" w:sz="0" w:space="0" w:color="auto"/>
          </w:divBdr>
        </w:div>
        <w:div w:id="1277179354">
          <w:marLeft w:val="640"/>
          <w:marRight w:val="0"/>
          <w:marTop w:val="0"/>
          <w:marBottom w:val="0"/>
          <w:divBdr>
            <w:top w:val="none" w:sz="0" w:space="0" w:color="auto"/>
            <w:left w:val="none" w:sz="0" w:space="0" w:color="auto"/>
            <w:bottom w:val="none" w:sz="0" w:space="0" w:color="auto"/>
            <w:right w:val="none" w:sz="0" w:space="0" w:color="auto"/>
          </w:divBdr>
        </w:div>
        <w:div w:id="882063319">
          <w:marLeft w:val="640"/>
          <w:marRight w:val="0"/>
          <w:marTop w:val="0"/>
          <w:marBottom w:val="0"/>
          <w:divBdr>
            <w:top w:val="none" w:sz="0" w:space="0" w:color="auto"/>
            <w:left w:val="none" w:sz="0" w:space="0" w:color="auto"/>
            <w:bottom w:val="none" w:sz="0" w:space="0" w:color="auto"/>
            <w:right w:val="none" w:sz="0" w:space="0" w:color="auto"/>
          </w:divBdr>
        </w:div>
        <w:div w:id="1146318270">
          <w:marLeft w:val="640"/>
          <w:marRight w:val="0"/>
          <w:marTop w:val="0"/>
          <w:marBottom w:val="0"/>
          <w:divBdr>
            <w:top w:val="none" w:sz="0" w:space="0" w:color="auto"/>
            <w:left w:val="none" w:sz="0" w:space="0" w:color="auto"/>
            <w:bottom w:val="none" w:sz="0" w:space="0" w:color="auto"/>
            <w:right w:val="none" w:sz="0" w:space="0" w:color="auto"/>
          </w:divBdr>
        </w:div>
        <w:div w:id="1105886233">
          <w:marLeft w:val="640"/>
          <w:marRight w:val="0"/>
          <w:marTop w:val="0"/>
          <w:marBottom w:val="0"/>
          <w:divBdr>
            <w:top w:val="none" w:sz="0" w:space="0" w:color="auto"/>
            <w:left w:val="none" w:sz="0" w:space="0" w:color="auto"/>
            <w:bottom w:val="none" w:sz="0" w:space="0" w:color="auto"/>
            <w:right w:val="none" w:sz="0" w:space="0" w:color="auto"/>
          </w:divBdr>
        </w:div>
      </w:divsChild>
    </w:div>
    <w:div w:id="199049540">
      <w:bodyDiv w:val="1"/>
      <w:marLeft w:val="0"/>
      <w:marRight w:val="0"/>
      <w:marTop w:val="0"/>
      <w:marBottom w:val="0"/>
      <w:divBdr>
        <w:top w:val="none" w:sz="0" w:space="0" w:color="auto"/>
        <w:left w:val="none" w:sz="0" w:space="0" w:color="auto"/>
        <w:bottom w:val="none" w:sz="0" w:space="0" w:color="auto"/>
        <w:right w:val="none" w:sz="0" w:space="0" w:color="auto"/>
      </w:divBdr>
      <w:divsChild>
        <w:div w:id="1263493473">
          <w:marLeft w:val="640"/>
          <w:marRight w:val="0"/>
          <w:marTop w:val="0"/>
          <w:marBottom w:val="0"/>
          <w:divBdr>
            <w:top w:val="none" w:sz="0" w:space="0" w:color="auto"/>
            <w:left w:val="none" w:sz="0" w:space="0" w:color="auto"/>
            <w:bottom w:val="none" w:sz="0" w:space="0" w:color="auto"/>
            <w:right w:val="none" w:sz="0" w:space="0" w:color="auto"/>
          </w:divBdr>
        </w:div>
        <w:div w:id="1330906317">
          <w:marLeft w:val="640"/>
          <w:marRight w:val="0"/>
          <w:marTop w:val="0"/>
          <w:marBottom w:val="0"/>
          <w:divBdr>
            <w:top w:val="none" w:sz="0" w:space="0" w:color="auto"/>
            <w:left w:val="none" w:sz="0" w:space="0" w:color="auto"/>
            <w:bottom w:val="none" w:sz="0" w:space="0" w:color="auto"/>
            <w:right w:val="none" w:sz="0" w:space="0" w:color="auto"/>
          </w:divBdr>
        </w:div>
        <w:div w:id="644120156">
          <w:marLeft w:val="640"/>
          <w:marRight w:val="0"/>
          <w:marTop w:val="0"/>
          <w:marBottom w:val="0"/>
          <w:divBdr>
            <w:top w:val="none" w:sz="0" w:space="0" w:color="auto"/>
            <w:left w:val="none" w:sz="0" w:space="0" w:color="auto"/>
            <w:bottom w:val="none" w:sz="0" w:space="0" w:color="auto"/>
            <w:right w:val="none" w:sz="0" w:space="0" w:color="auto"/>
          </w:divBdr>
        </w:div>
        <w:div w:id="36399932">
          <w:marLeft w:val="640"/>
          <w:marRight w:val="0"/>
          <w:marTop w:val="0"/>
          <w:marBottom w:val="0"/>
          <w:divBdr>
            <w:top w:val="none" w:sz="0" w:space="0" w:color="auto"/>
            <w:left w:val="none" w:sz="0" w:space="0" w:color="auto"/>
            <w:bottom w:val="none" w:sz="0" w:space="0" w:color="auto"/>
            <w:right w:val="none" w:sz="0" w:space="0" w:color="auto"/>
          </w:divBdr>
        </w:div>
        <w:div w:id="496724848">
          <w:marLeft w:val="640"/>
          <w:marRight w:val="0"/>
          <w:marTop w:val="0"/>
          <w:marBottom w:val="0"/>
          <w:divBdr>
            <w:top w:val="none" w:sz="0" w:space="0" w:color="auto"/>
            <w:left w:val="none" w:sz="0" w:space="0" w:color="auto"/>
            <w:bottom w:val="none" w:sz="0" w:space="0" w:color="auto"/>
            <w:right w:val="none" w:sz="0" w:space="0" w:color="auto"/>
          </w:divBdr>
        </w:div>
        <w:div w:id="291794847">
          <w:marLeft w:val="640"/>
          <w:marRight w:val="0"/>
          <w:marTop w:val="0"/>
          <w:marBottom w:val="0"/>
          <w:divBdr>
            <w:top w:val="none" w:sz="0" w:space="0" w:color="auto"/>
            <w:left w:val="none" w:sz="0" w:space="0" w:color="auto"/>
            <w:bottom w:val="none" w:sz="0" w:space="0" w:color="auto"/>
            <w:right w:val="none" w:sz="0" w:space="0" w:color="auto"/>
          </w:divBdr>
        </w:div>
        <w:div w:id="309404508">
          <w:marLeft w:val="640"/>
          <w:marRight w:val="0"/>
          <w:marTop w:val="0"/>
          <w:marBottom w:val="0"/>
          <w:divBdr>
            <w:top w:val="none" w:sz="0" w:space="0" w:color="auto"/>
            <w:left w:val="none" w:sz="0" w:space="0" w:color="auto"/>
            <w:bottom w:val="none" w:sz="0" w:space="0" w:color="auto"/>
            <w:right w:val="none" w:sz="0" w:space="0" w:color="auto"/>
          </w:divBdr>
        </w:div>
        <w:div w:id="205531224">
          <w:marLeft w:val="640"/>
          <w:marRight w:val="0"/>
          <w:marTop w:val="0"/>
          <w:marBottom w:val="0"/>
          <w:divBdr>
            <w:top w:val="none" w:sz="0" w:space="0" w:color="auto"/>
            <w:left w:val="none" w:sz="0" w:space="0" w:color="auto"/>
            <w:bottom w:val="none" w:sz="0" w:space="0" w:color="auto"/>
            <w:right w:val="none" w:sz="0" w:space="0" w:color="auto"/>
          </w:divBdr>
        </w:div>
        <w:div w:id="953290067">
          <w:marLeft w:val="640"/>
          <w:marRight w:val="0"/>
          <w:marTop w:val="0"/>
          <w:marBottom w:val="0"/>
          <w:divBdr>
            <w:top w:val="none" w:sz="0" w:space="0" w:color="auto"/>
            <w:left w:val="none" w:sz="0" w:space="0" w:color="auto"/>
            <w:bottom w:val="none" w:sz="0" w:space="0" w:color="auto"/>
            <w:right w:val="none" w:sz="0" w:space="0" w:color="auto"/>
          </w:divBdr>
        </w:div>
        <w:div w:id="1919828409">
          <w:marLeft w:val="640"/>
          <w:marRight w:val="0"/>
          <w:marTop w:val="0"/>
          <w:marBottom w:val="0"/>
          <w:divBdr>
            <w:top w:val="none" w:sz="0" w:space="0" w:color="auto"/>
            <w:left w:val="none" w:sz="0" w:space="0" w:color="auto"/>
            <w:bottom w:val="none" w:sz="0" w:space="0" w:color="auto"/>
            <w:right w:val="none" w:sz="0" w:space="0" w:color="auto"/>
          </w:divBdr>
        </w:div>
        <w:div w:id="992560514">
          <w:marLeft w:val="640"/>
          <w:marRight w:val="0"/>
          <w:marTop w:val="0"/>
          <w:marBottom w:val="0"/>
          <w:divBdr>
            <w:top w:val="none" w:sz="0" w:space="0" w:color="auto"/>
            <w:left w:val="none" w:sz="0" w:space="0" w:color="auto"/>
            <w:bottom w:val="none" w:sz="0" w:space="0" w:color="auto"/>
            <w:right w:val="none" w:sz="0" w:space="0" w:color="auto"/>
          </w:divBdr>
        </w:div>
        <w:div w:id="1971551699">
          <w:marLeft w:val="640"/>
          <w:marRight w:val="0"/>
          <w:marTop w:val="0"/>
          <w:marBottom w:val="0"/>
          <w:divBdr>
            <w:top w:val="none" w:sz="0" w:space="0" w:color="auto"/>
            <w:left w:val="none" w:sz="0" w:space="0" w:color="auto"/>
            <w:bottom w:val="none" w:sz="0" w:space="0" w:color="auto"/>
            <w:right w:val="none" w:sz="0" w:space="0" w:color="auto"/>
          </w:divBdr>
        </w:div>
        <w:div w:id="991255394">
          <w:marLeft w:val="640"/>
          <w:marRight w:val="0"/>
          <w:marTop w:val="0"/>
          <w:marBottom w:val="0"/>
          <w:divBdr>
            <w:top w:val="none" w:sz="0" w:space="0" w:color="auto"/>
            <w:left w:val="none" w:sz="0" w:space="0" w:color="auto"/>
            <w:bottom w:val="none" w:sz="0" w:space="0" w:color="auto"/>
            <w:right w:val="none" w:sz="0" w:space="0" w:color="auto"/>
          </w:divBdr>
        </w:div>
        <w:div w:id="94248497">
          <w:marLeft w:val="640"/>
          <w:marRight w:val="0"/>
          <w:marTop w:val="0"/>
          <w:marBottom w:val="0"/>
          <w:divBdr>
            <w:top w:val="none" w:sz="0" w:space="0" w:color="auto"/>
            <w:left w:val="none" w:sz="0" w:space="0" w:color="auto"/>
            <w:bottom w:val="none" w:sz="0" w:space="0" w:color="auto"/>
            <w:right w:val="none" w:sz="0" w:space="0" w:color="auto"/>
          </w:divBdr>
        </w:div>
        <w:div w:id="31074895">
          <w:marLeft w:val="640"/>
          <w:marRight w:val="0"/>
          <w:marTop w:val="0"/>
          <w:marBottom w:val="0"/>
          <w:divBdr>
            <w:top w:val="none" w:sz="0" w:space="0" w:color="auto"/>
            <w:left w:val="none" w:sz="0" w:space="0" w:color="auto"/>
            <w:bottom w:val="none" w:sz="0" w:space="0" w:color="auto"/>
            <w:right w:val="none" w:sz="0" w:space="0" w:color="auto"/>
          </w:divBdr>
        </w:div>
        <w:div w:id="1322661322">
          <w:marLeft w:val="640"/>
          <w:marRight w:val="0"/>
          <w:marTop w:val="0"/>
          <w:marBottom w:val="0"/>
          <w:divBdr>
            <w:top w:val="none" w:sz="0" w:space="0" w:color="auto"/>
            <w:left w:val="none" w:sz="0" w:space="0" w:color="auto"/>
            <w:bottom w:val="none" w:sz="0" w:space="0" w:color="auto"/>
            <w:right w:val="none" w:sz="0" w:space="0" w:color="auto"/>
          </w:divBdr>
        </w:div>
        <w:div w:id="951478735">
          <w:marLeft w:val="640"/>
          <w:marRight w:val="0"/>
          <w:marTop w:val="0"/>
          <w:marBottom w:val="0"/>
          <w:divBdr>
            <w:top w:val="none" w:sz="0" w:space="0" w:color="auto"/>
            <w:left w:val="none" w:sz="0" w:space="0" w:color="auto"/>
            <w:bottom w:val="none" w:sz="0" w:space="0" w:color="auto"/>
            <w:right w:val="none" w:sz="0" w:space="0" w:color="auto"/>
          </w:divBdr>
        </w:div>
        <w:div w:id="1056009682">
          <w:marLeft w:val="640"/>
          <w:marRight w:val="0"/>
          <w:marTop w:val="0"/>
          <w:marBottom w:val="0"/>
          <w:divBdr>
            <w:top w:val="none" w:sz="0" w:space="0" w:color="auto"/>
            <w:left w:val="none" w:sz="0" w:space="0" w:color="auto"/>
            <w:bottom w:val="none" w:sz="0" w:space="0" w:color="auto"/>
            <w:right w:val="none" w:sz="0" w:space="0" w:color="auto"/>
          </w:divBdr>
        </w:div>
        <w:div w:id="1857386066">
          <w:marLeft w:val="640"/>
          <w:marRight w:val="0"/>
          <w:marTop w:val="0"/>
          <w:marBottom w:val="0"/>
          <w:divBdr>
            <w:top w:val="none" w:sz="0" w:space="0" w:color="auto"/>
            <w:left w:val="none" w:sz="0" w:space="0" w:color="auto"/>
            <w:bottom w:val="none" w:sz="0" w:space="0" w:color="auto"/>
            <w:right w:val="none" w:sz="0" w:space="0" w:color="auto"/>
          </w:divBdr>
        </w:div>
        <w:div w:id="1635207866">
          <w:marLeft w:val="640"/>
          <w:marRight w:val="0"/>
          <w:marTop w:val="0"/>
          <w:marBottom w:val="0"/>
          <w:divBdr>
            <w:top w:val="none" w:sz="0" w:space="0" w:color="auto"/>
            <w:left w:val="none" w:sz="0" w:space="0" w:color="auto"/>
            <w:bottom w:val="none" w:sz="0" w:space="0" w:color="auto"/>
            <w:right w:val="none" w:sz="0" w:space="0" w:color="auto"/>
          </w:divBdr>
        </w:div>
        <w:div w:id="1249852690">
          <w:marLeft w:val="640"/>
          <w:marRight w:val="0"/>
          <w:marTop w:val="0"/>
          <w:marBottom w:val="0"/>
          <w:divBdr>
            <w:top w:val="none" w:sz="0" w:space="0" w:color="auto"/>
            <w:left w:val="none" w:sz="0" w:space="0" w:color="auto"/>
            <w:bottom w:val="none" w:sz="0" w:space="0" w:color="auto"/>
            <w:right w:val="none" w:sz="0" w:space="0" w:color="auto"/>
          </w:divBdr>
        </w:div>
        <w:div w:id="119735978">
          <w:marLeft w:val="640"/>
          <w:marRight w:val="0"/>
          <w:marTop w:val="0"/>
          <w:marBottom w:val="0"/>
          <w:divBdr>
            <w:top w:val="none" w:sz="0" w:space="0" w:color="auto"/>
            <w:left w:val="none" w:sz="0" w:space="0" w:color="auto"/>
            <w:bottom w:val="none" w:sz="0" w:space="0" w:color="auto"/>
            <w:right w:val="none" w:sz="0" w:space="0" w:color="auto"/>
          </w:divBdr>
        </w:div>
        <w:div w:id="841315464">
          <w:marLeft w:val="640"/>
          <w:marRight w:val="0"/>
          <w:marTop w:val="0"/>
          <w:marBottom w:val="0"/>
          <w:divBdr>
            <w:top w:val="none" w:sz="0" w:space="0" w:color="auto"/>
            <w:left w:val="none" w:sz="0" w:space="0" w:color="auto"/>
            <w:bottom w:val="none" w:sz="0" w:space="0" w:color="auto"/>
            <w:right w:val="none" w:sz="0" w:space="0" w:color="auto"/>
          </w:divBdr>
        </w:div>
        <w:div w:id="1830361561">
          <w:marLeft w:val="640"/>
          <w:marRight w:val="0"/>
          <w:marTop w:val="0"/>
          <w:marBottom w:val="0"/>
          <w:divBdr>
            <w:top w:val="none" w:sz="0" w:space="0" w:color="auto"/>
            <w:left w:val="none" w:sz="0" w:space="0" w:color="auto"/>
            <w:bottom w:val="none" w:sz="0" w:space="0" w:color="auto"/>
            <w:right w:val="none" w:sz="0" w:space="0" w:color="auto"/>
          </w:divBdr>
        </w:div>
        <w:div w:id="672688974">
          <w:marLeft w:val="640"/>
          <w:marRight w:val="0"/>
          <w:marTop w:val="0"/>
          <w:marBottom w:val="0"/>
          <w:divBdr>
            <w:top w:val="none" w:sz="0" w:space="0" w:color="auto"/>
            <w:left w:val="none" w:sz="0" w:space="0" w:color="auto"/>
            <w:bottom w:val="none" w:sz="0" w:space="0" w:color="auto"/>
            <w:right w:val="none" w:sz="0" w:space="0" w:color="auto"/>
          </w:divBdr>
        </w:div>
        <w:div w:id="1785418106">
          <w:marLeft w:val="640"/>
          <w:marRight w:val="0"/>
          <w:marTop w:val="0"/>
          <w:marBottom w:val="0"/>
          <w:divBdr>
            <w:top w:val="none" w:sz="0" w:space="0" w:color="auto"/>
            <w:left w:val="none" w:sz="0" w:space="0" w:color="auto"/>
            <w:bottom w:val="none" w:sz="0" w:space="0" w:color="auto"/>
            <w:right w:val="none" w:sz="0" w:space="0" w:color="auto"/>
          </w:divBdr>
        </w:div>
      </w:divsChild>
    </w:div>
    <w:div w:id="199437088">
      <w:bodyDiv w:val="1"/>
      <w:marLeft w:val="0"/>
      <w:marRight w:val="0"/>
      <w:marTop w:val="0"/>
      <w:marBottom w:val="0"/>
      <w:divBdr>
        <w:top w:val="none" w:sz="0" w:space="0" w:color="auto"/>
        <w:left w:val="none" w:sz="0" w:space="0" w:color="auto"/>
        <w:bottom w:val="none" w:sz="0" w:space="0" w:color="auto"/>
        <w:right w:val="none" w:sz="0" w:space="0" w:color="auto"/>
      </w:divBdr>
      <w:divsChild>
        <w:div w:id="114759031">
          <w:marLeft w:val="640"/>
          <w:marRight w:val="0"/>
          <w:marTop w:val="0"/>
          <w:marBottom w:val="0"/>
          <w:divBdr>
            <w:top w:val="none" w:sz="0" w:space="0" w:color="auto"/>
            <w:left w:val="none" w:sz="0" w:space="0" w:color="auto"/>
            <w:bottom w:val="none" w:sz="0" w:space="0" w:color="auto"/>
            <w:right w:val="none" w:sz="0" w:space="0" w:color="auto"/>
          </w:divBdr>
        </w:div>
        <w:div w:id="942417885">
          <w:marLeft w:val="640"/>
          <w:marRight w:val="0"/>
          <w:marTop w:val="0"/>
          <w:marBottom w:val="0"/>
          <w:divBdr>
            <w:top w:val="none" w:sz="0" w:space="0" w:color="auto"/>
            <w:left w:val="none" w:sz="0" w:space="0" w:color="auto"/>
            <w:bottom w:val="none" w:sz="0" w:space="0" w:color="auto"/>
            <w:right w:val="none" w:sz="0" w:space="0" w:color="auto"/>
          </w:divBdr>
        </w:div>
        <w:div w:id="1850482227">
          <w:marLeft w:val="640"/>
          <w:marRight w:val="0"/>
          <w:marTop w:val="0"/>
          <w:marBottom w:val="0"/>
          <w:divBdr>
            <w:top w:val="none" w:sz="0" w:space="0" w:color="auto"/>
            <w:left w:val="none" w:sz="0" w:space="0" w:color="auto"/>
            <w:bottom w:val="none" w:sz="0" w:space="0" w:color="auto"/>
            <w:right w:val="none" w:sz="0" w:space="0" w:color="auto"/>
          </w:divBdr>
        </w:div>
        <w:div w:id="1505586228">
          <w:marLeft w:val="640"/>
          <w:marRight w:val="0"/>
          <w:marTop w:val="0"/>
          <w:marBottom w:val="0"/>
          <w:divBdr>
            <w:top w:val="none" w:sz="0" w:space="0" w:color="auto"/>
            <w:left w:val="none" w:sz="0" w:space="0" w:color="auto"/>
            <w:bottom w:val="none" w:sz="0" w:space="0" w:color="auto"/>
            <w:right w:val="none" w:sz="0" w:space="0" w:color="auto"/>
          </w:divBdr>
        </w:div>
        <w:div w:id="31997255">
          <w:marLeft w:val="640"/>
          <w:marRight w:val="0"/>
          <w:marTop w:val="0"/>
          <w:marBottom w:val="0"/>
          <w:divBdr>
            <w:top w:val="none" w:sz="0" w:space="0" w:color="auto"/>
            <w:left w:val="none" w:sz="0" w:space="0" w:color="auto"/>
            <w:bottom w:val="none" w:sz="0" w:space="0" w:color="auto"/>
            <w:right w:val="none" w:sz="0" w:space="0" w:color="auto"/>
          </w:divBdr>
        </w:div>
        <w:div w:id="1136677892">
          <w:marLeft w:val="640"/>
          <w:marRight w:val="0"/>
          <w:marTop w:val="0"/>
          <w:marBottom w:val="0"/>
          <w:divBdr>
            <w:top w:val="none" w:sz="0" w:space="0" w:color="auto"/>
            <w:left w:val="none" w:sz="0" w:space="0" w:color="auto"/>
            <w:bottom w:val="none" w:sz="0" w:space="0" w:color="auto"/>
            <w:right w:val="none" w:sz="0" w:space="0" w:color="auto"/>
          </w:divBdr>
        </w:div>
        <w:div w:id="1292713288">
          <w:marLeft w:val="640"/>
          <w:marRight w:val="0"/>
          <w:marTop w:val="0"/>
          <w:marBottom w:val="0"/>
          <w:divBdr>
            <w:top w:val="none" w:sz="0" w:space="0" w:color="auto"/>
            <w:left w:val="none" w:sz="0" w:space="0" w:color="auto"/>
            <w:bottom w:val="none" w:sz="0" w:space="0" w:color="auto"/>
            <w:right w:val="none" w:sz="0" w:space="0" w:color="auto"/>
          </w:divBdr>
        </w:div>
        <w:div w:id="595944747">
          <w:marLeft w:val="640"/>
          <w:marRight w:val="0"/>
          <w:marTop w:val="0"/>
          <w:marBottom w:val="0"/>
          <w:divBdr>
            <w:top w:val="none" w:sz="0" w:space="0" w:color="auto"/>
            <w:left w:val="none" w:sz="0" w:space="0" w:color="auto"/>
            <w:bottom w:val="none" w:sz="0" w:space="0" w:color="auto"/>
            <w:right w:val="none" w:sz="0" w:space="0" w:color="auto"/>
          </w:divBdr>
        </w:div>
        <w:div w:id="295258273">
          <w:marLeft w:val="640"/>
          <w:marRight w:val="0"/>
          <w:marTop w:val="0"/>
          <w:marBottom w:val="0"/>
          <w:divBdr>
            <w:top w:val="none" w:sz="0" w:space="0" w:color="auto"/>
            <w:left w:val="none" w:sz="0" w:space="0" w:color="auto"/>
            <w:bottom w:val="none" w:sz="0" w:space="0" w:color="auto"/>
            <w:right w:val="none" w:sz="0" w:space="0" w:color="auto"/>
          </w:divBdr>
        </w:div>
        <w:div w:id="1408504328">
          <w:marLeft w:val="640"/>
          <w:marRight w:val="0"/>
          <w:marTop w:val="0"/>
          <w:marBottom w:val="0"/>
          <w:divBdr>
            <w:top w:val="none" w:sz="0" w:space="0" w:color="auto"/>
            <w:left w:val="none" w:sz="0" w:space="0" w:color="auto"/>
            <w:bottom w:val="none" w:sz="0" w:space="0" w:color="auto"/>
            <w:right w:val="none" w:sz="0" w:space="0" w:color="auto"/>
          </w:divBdr>
        </w:div>
        <w:div w:id="1508902099">
          <w:marLeft w:val="640"/>
          <w:marRight w:val="0"/>
          <w:marTop w:val="0"/>
          <w:marBottom w:val="0"/>
          <w:divBdr>
            <w:top w:val="none" w:sz="0" w:space="0" w:color="auto"/>
            <w:left w:val="none" w:sz="0" w:space="0" w:color="auto"/>
            <w:bottom w:val="none" w:sz="0" w:space="0" w:color="auto"/>
            <w:right w:val="none" w:sz="0" w:space="0" w:color="auto"/>
          </w:divBdr>
        </w:div>
      </w:divsChild>
    </w:div>
    <w:div w:id="233509134">
      <w:bodyDiv w:val="1"/>
      <w:marLeft w:val="0"/>
      <w:marRight w:val="0"/>
      <w:marTop w:val="0"/>
      <w:marBottom w:val="0"/>
      <w:divBdr>
        <w:top w:val="none" w:sz="0" w:space="0" w:color="auto"/>
        <w:left w:val="none" w:sz="0" w:space="0" w:color="auto"/>
        <w:bottom w:val="none" w:sz="0" w:space="0" w:color="auto"/>
        <w:right w:val="none" w:sz="0" w:space="0" w:color="auto"/>
      </w:divBdr>
      <w:divsChild>
        <w:div w:id="1672172818">
          <w:marLeft w:val="640"/>
          <w:marRight w:val="0"/>
          <w:marTop w:val="0"/>
          <w:marBottom w:val="0"/>
          <w:divBdr>
            <w:top w:val="none" w:sz="0" w:space="0" w:color="auto"/>
            <w:left w:val="none" w:sz="0" w:space="0" w:color="auto"/>
            <w:bottom w:val="none" w:sz="0" w:space="0" w:color="auto"/>
            <w:right w:val="none" w:sz="0" w:space="0" w:color="auto"/>
          </w:divBdr>
        </w:div>
        <w:div w:id="968361929">
          <w:marLeft w:val="640"/>
          <w:marRight w:val="0"/>
          <w:marTop w:val="0"/>
          <w:marBottom w:val="0"/>
          <w:divBdr>
            <w:top w:val="none" w:sz="0" w:space="0" w:color="auto"/>
            <w:left w:val="none" w:sz="0" w:space="0" w:color="auto"/>
            <w:bottom w:val="none" w:sz="0" w:space="0" w:color="auto"/>
            <w:right w:val="none" w:sz="0" w:space="0" w:color="auto"/>
          </w:divBdr>
        </w:div>
        <w:div w:id="2122646147">
          <w:marLeft w:val="640"/>
          <w:marRight w:val="0"/>
          <w:marTop w:val="0"/>
          <w:marBottom w:val="0"/>
          <w:divBdr>
            <w:top w:val="none" w:sz="0" w:space="0" w:color="auto"/>
            <w:left w:val="none" w:sz="0" w:space="0" w:color="auto"/>
            <w:bottom w:val="none" w:sz="0" w:space="0" w:color="auto"/>
            <w:right w:val="none" w:sz="0" w:space="0" w:color="auto"/>
          </w:divBdr>
        </w:div>
        <w:div w:id="1062368270">
          <w:marLeft w:val="640"/>
          <w:marRight w:val="0"/>
          <w:marTop w:val="0"/>
          <w:marBottom w:val="0"/>
          <w:divBdr>
            <w:top w:val="none" w:sz="0" w:space="0" w:color="auto"/>
            <w:left w:val="none" w:sz="0" w:space="0" w:color="auto"/>
            <w:bottom w:val="none" w:sz="0" w:space="0" w:color="auto"/>
            <w:right w:val="none" w:sz="0" w:space="0" w:color="auto"/>
          </w:divBdr>
        </w:div>
        <w:div w:id="397946265">
          <w:marLeft w:val="640"/>
          <w:marRight w:val="0"/>
          <w:marTop w:val="0"/>
          <w:marBottom w:val="0"/>
          <w:divBdr>
            <w:top w:val="none" w:sz="0" w:space="0" w:color="auto"/>
            <w:left w:val="none" w:sz="0" w:space="0" w:color="auto"/>
            <w:bottom w:val="none" w:sz="0" w:space="0" w:color="auto"/>
            <w:right w:val="none" w:sz="0" w:space="0" w:color="auto"/>
          </w:divBdr>
        </w:div>
        <w:div w:id="658967294">
          <w:marLeft w:val="640"/>
          <w:marRight w:val="0"/>
          <w:marTop w:val="0"/>
          <w:marBottom w:val="0"/>
          <w:divBdr>
            <w:top w:val="none" w:sz="0" w:space="0" w:color="auto"/>
            <w:left w:val="none" w:sz="0" w:space="0" w:color="auto"/>
            <w:bottom w:val="none" w:sz="0" w:space="0" w:color="auto"/>
            <w:right w:val="none" w:sz="0" w:space="0" w:color="auto"/>
          </w:divBdr>
        </w:div>
        <w:div w:id="191768486">
          <w:marLeft w:val="640"/>
          <w:marRight w:val="0"/>
          <w:marTop w:val="0"/>
          <w:marBottom w:val="0"/>
          <w:divBdr>
            <w:top w:val="none" w:sz="0" w:space="0" w:color="auto"/>
            <w:left w:val="none" w:sz="0" w:space="0" w:color="auto"/>
            <w:bottom w:val="none" w:sz="0" w:space="0" w:color="auto"/>
            <w:right w:val="none" w:sz="0" w:space="0" w:color="auto"/>
          </w:divBdr>
        </w:div>
        <w:div w:id="636571443">
          <w:marLeft w:val="640"/>
          <w:marRight w:val="0"/>
          <w:marTop w:val="0"/>
          <w:marBottom w:val="0"/>
          <w:divBdr>
            <w:top w:val="none" w:sz="0" w:space="0" w:color="auto"/>
            <w:left w:val="none" w:sz="0" w:space="0" w:color="auto"/>
            <w:bottom w:val="none" w:sz="0" w:space="0" w:color="auto"/>
            <w:right w:val="none" w:sz="0" w:space="0" w:color="auto"/>
          </w:divBdr>
        </w:div>
        <w:div w:id="1447193038">
          <w:marLeft w:val="640"/>
          <w:marRight w:val="0"/>
          <w:marTop w:val="0"/>
          <w:marBottom w:val="0"/>
          <w:divBdr>
            <w:top w:val="none" w:sz="0" w:space="0" w:color="auto"/>
            <w:left w:val="none" w:sz="0" w:space="0" w:color="auto"/>
            <w:bottom w:val="none" w:sz="0" w:space="0" w:color="auto"/>
            <w:right w:val="none" w:sz="0" w:space="0" w:color="auto"/>
          </w:divBdr>
        </w:div>
        <w:div w:id="1491629943">
          <w:marLeft w:val="640"/>
          <w:marRight w:val="0"/>
          <w:marTop w:val="0"/>
          <w:marBottom w:val="0"/>
          <w:divBdr>
            <w:top w:val="none" w:sz="0" w:space="0" w:color="auto"/>
            <w:left w:val="none" w:sz="0" w:space="0" w:color="auto"/>
            <w:bottom w:val="none" w:sz="0" w:space="0" w:color="auto"/>
            <w:right w:val="none" w:sz="0" w:space="0" w:color="auto"/>
          </w:divBdr>
        </w:div>
        <w:div w:id="1751346113">
          <w:marLeft w:val="640"/>
          <w:marRight w:val="0"/>
          <w:marTop w:val="0"/>
          <w:marBottom w:val="0"/>
          <w:divBdr>
            <w:top w:val="none" w:sz="0" w:space="0" w:color="auto"/>
            <w:left w:val="none" w:sz="0" w:space="0" w:color="auto"/>
            <w:bottom w:val="none" w:sz="0" w:space="0" w:color="auto"/>
            <w:right w:val="none" w:sz="0" w:space="0" w:color="auto"/>
          </w:divBdr>
        </w:div>
        <w:div w:id="274098593">
          <w:marLeft w:val="640"/>
          <w:marRight w:val="0"/>
          <w:marTop w:val="0"/>
          <w:marBottom w:val="0"/>
          <w:divBdr>
            <w:top w:val="none" w:sz="0" w:space="0" w:color="auto"/>
            <w:left w:val="none" w:sz="0" w:space="0" w:color="auto"/>
            <w:bottom w:val="none" w:sz="0" w:space="0" w:color="auto"/>
            <w:right w:val="none" w:sz="0" w:space="0" w:color="auto"/>
          </w:divBdr>
        </w:div>
        <w:div w:id="1093933320">
          <w:marLeft w:val="640"/>
          <w:marRight w:val="0"/>
          <w:marTop w:val="0"/>
          <w:marBottom w:val="0"/>
          <w:divBdr>
            <w:top w:val="none" w:sz="0" w:space="0" w:color="auto"/>
            <w:left w:val="none" w:sz="0" w:space="0" w:color="auto"/>
            <w:bottom w:val="none" w:sz="0" w:space="0" w:color="auto"/>
            <w:right w:val="none" w:sz="0" w:space="0" w:color="auto"/>
          </w:divBdr>
        </w:div>
        <w:div w:id="1395007869">
          <w:marLeft w:val="640"/>
          <w:marRight w:val="0"/>
          <w:marTop w:val="0"/>
          <w:marBottom w:val="0"/>
          <w:divBdr>
            <w:top w:val="none" w:sz="0" w:space="0" w:color="auto"/>
            <w:left w:val="none" w:sz="0" w:space="0" w:color="auto"/>
            <w:bottom w:val="none" w:sz="0" w:space="0" w:color="auto"/>
            <w:right w:val="none" w:sz="0" w:space="0" w:color="auto"/>
          </w:divBdr>
        </w:div>
        <w:div w:id="1469660807">
          <w:marLeft w:val="640"/>
          <w:marRight w:val="0"/>
          <w:marTop w:val="0"/>
          <w:marBottom w:val="0"/>
          <w:divBdr>
            <w:top w:val="none" w:sz="0" w:space="0" w:color="auto"/>
            <w:left w:val="none" w:sz="0" w:space="0" w:color="auto"/>
            <w:bottom w:val="none" w:sz="0" w:space="0" w:color="auto"/>
            <w:right w:val="none" w:sz="0" w:space="0" w:color="auto"/>
          </w:divBdr>
        </w:div>
        <w:div w:id="152380578">
          <w:marLeft w:val="640"/>
          <w:marRight w:val="0"/>
          <w:marTop w:val="0"/>
          <w:marBottom w:val="0"/>
          <w:divBdr>
            <w:top w:val="none" w:sz="0" w:space="0" w:color="auto"/>
            <w:left w:val="none" w:sz="0" w:space="0" w:color="auto"/>
            <w:bottom w:val="none" w:sz="0" w:space="0" w:color="auto"/>
            <w:right w:val="none" w:sz="0" w:space="0" w:color="auto"/>
          </w:divBdr>
        </w:div>
        <w:div w:id="1073892788">
          <w:marLeft w:val="640"/>
          <w:marRight w:val="0"/>
          <w:marTop w:val="0"/>
          <w:marBottom w:val="0"/>
          <w:divBdr>
            <w:top w:val="none" w:sz="0" w:space="0" w:color="auto"/>
            <w:left w:val="none" w:sz="0" w:space="0" w:color="auto"/>
            <w:bottom w:val="none" w:sz="0" w:space="0" w:color="auto"/>
            <w:right w:val="none" w:sz="0" w:space="0" w:color="auto"/>
          </w:divBdr>
        </w:div>
        <w:div w:id="20592407">
          <w:marLeft w:val="640"/>
          <w:marRight w:val="0"/>
          <w:marTop w:val="0"/>
          <w:marBottom w:val="0"/>
          <w:divBdr>
            <w:top w:val="none" w:sz="0" w:space="0" w:color="auto"/>
            <w:left w:val="none" w:sz="0" w:space="0" w:color="auto"/>
            <w:bottom w:val="none" w:sz="0" w:space="0" w:color="auto"/>
            <w:right w:val="none" w:sz="0" w:space="0" w:color="auto"/>
          </w:divBdr>
        </w:div>
        <w:div w:id="1624969000">
          <w:marLeft w:val="640"/>
          <w:marRight w:val="0"/>
          <w:marTop w:val="0"/>
          <w:marBottom w:val="0"/>
          <w:divBdr>
            <w:top w:val="none" w:sz="0" w:space="0" w:color="auto"/>
            <w:left w:val="none" w:sz="0" w:space="0" w:color="auto"/>
            <w:bottom w:val="none" w:sz="0" w:space="0" w:color="auto"/>
            <w:right w:val="none" w:sz="0" w:space="0" w:color="auto"/>
          </w:divBdr>
        </w:div>
        <w:div w:id="887304345">
          <w:marLeft w:val="640"/>
          <w:marRight w:val="0"/>
          <w:marTop w:val="0"/>
          <w:marBottom w:val="0"/>
          <w:divBdr>
            <w:top w:val="none" w:sz="0" w:space="0" w:color="auto"/>
            <w:left w:val="none" w:sz="0" w:space="0" w:color="auto"/>
            <w:bottom w:val="none" w:sz="0" w:space="0" w:color="auto"/>
            <w:right w:val="none" w:sz="0" w:space="0" w:color="auto"/>
          </w:divBdr>
        </w:div>
        <w:div w:id="2068719213">
          <w:marLeft w:val="640"/>
          <w:marRight w:val="0"/>
          <w:marTop w:val="0"/>
          <w:marBottom w:val="0"/>
          <w:divBdr>
            <w:top w:val="none" w:sz="0" w:space="0" w:color="auto"/>
            <w:left w:val="none" w:sz="0" w:space="0" w:color="auto"/>
            <w:bottom w:val="none" w:sz="0" w:space="0" w:color="auto"/>
            <w:right w:val="none" w:sz="0" w:space="0" w:color="auto"/>
          </w:divBdr>
        </w:div>
        <w:div w:id="1181698583">
          <w:marLeft w:val="640"/>
          <w:marRight w:val="0"/>
          <w:marTop w:val="0"/>
          <w:marBottom w:val="0"/>
          <w:divBdr>
            <w:top w:val="none" w:sz="0" w:space="0" w:color="auto"/>
            <w:left w:val="none" w:sz="0" w:space="0" w:color="auto"/>
            <w:bottom w:val="none" w:sz="0" w:space="0" w:color="auto"/>
            <w:right w:val="none" w:sz="0" w:space="0" w:color="auto"/>
          </w:divBdr>
        </w:div>
        <w:div w:id="741368931">
          <w:marLeft w:val="640"/>
          <w:marRight w:val="0"/>
          <w:marTop w:val="0"/>
          <w:marBottom w:val="0"/>
          <w:divBdr>
            <w:top w:val="none" w:sz="0" w:space="0" w:color="auto"/>
            <w:left w:val="none" w:sz="0" w:space="0" w:color="auto"/>
            <w:bottom w:val="none" w:sz="0" w:space="0" w:color="auto"/>
            <w:right w:val="none" w:sz="0" w:space="0" w:color="auto"/>
          </w:divBdr>
        </w:div>
      </w:divsChild>
    </w:div>
    <w:div w:id="240675833">
      <w:bodyDiv w:val="1"/>
      <w:marLeft w:val="0"/>
      <w:marRight w:val="0"/>
      <w:marTop w:val="0"/>
      <w:marBottom w:val="0"/>
      <w:divBdr>
        <w:top w:val="none" w:sz="0" w:space="0" w:color="auto"/>
        <w:left w:val="none" w:sz="0" w:space="0" w:color="auto"/>
        <w:bottom w:val="none" w:sz="0" w:space="0" w:color="auto"/>
        <w:right w:val="none" w:sz="0" w:space="0" w:color="auto"/>
      </w:divBdr>
      <w:divsChild>
        <w:div w:id="1778477973">
          <w:marLeft w:val="0"/>
          <w:marRight w:val="0"/>
          <w:marTop w:val="0"/>
          <w:marBottom w:val="0"/>
          <w:divBdr>
            <w:top w:val="none" w:sz="0" w:space="0" w:color="auto"/>
            <w:left w:val="none" w:sz="0" w:space="0" w:color="auto"/>
            <w:bottom w:val="none" w:sz="0" w:space="0" w:color="auto"/>
            <w:right w:val="none" w:sz="0" w:space="0" w:color="auto"/>
          </w:divBdr>
          <w:divsChild>
            <w:div w:id="768505824">
              <w:marLeft w:val="0"/>
              <w:marRight w:val="0"/>
              <w:marTop w:val="0"/>
              <w:marBottom w:val="0"/>
              <w:divBdr>
                <w:top w:val="none" w:sz="0" w:space="0" w:color="auto"/>
                <w:left w:val="none" w:sz="0" w:space="0" w:color="auto"/>
                <w:bottom w:val="none" w:sz="0" w:space="0" w:color="auto"/>
                <w:right w:val="none" w:sz="0" w:space="0" w:color="auto"/>
              </w:divBdr>
              <w:divsChild>
                <w:div w:id="199056788">
                  <w:marLeft w:val="0"/>
                  <w:marRight w:val="0"/>
                  <w:marTop w:val="0"/>
                  <w:marBottom w:val="0"/>
                  <w:divBdr>
                    <w:top w:val="none" w:sz="0" w:space="0" w:color="auto"/>
                    <w:left w:val="none" w:sz="0" w:space="0" w:color="auto"/>
                    <w:bottom w:val="none" w:sz="0" w:space="0" w:color="auto"/>
                    <w:right w:val="none" w:sz="0" w:space="0" w:color="auto"/>
                  </w:divBdr>
                  <w:divsChild>
                    <w:div w:id="77949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630528">
          <w:marLeft w:val="0"/>
          <w:marRight w:val="0"/>
          <w:marTop w:val="0"/>
          <w:marBottom w:val="0"/>
          <w:divBdr>
            <w:top w:val="none" w:sz="0" w:space="0" w:color="auto"/>
            <w:left w:val="none" w:sz="0" w:space="0" w:color="auto"/>
            <w:bottom w:val="none" w:sz="0" w:space="0" w:color="auto"/>
            <w:right w:val="none" w:sz="0" w:space="0" w:color="auto"/>
          </w:divBdr>
          <w:divsChild>
            <w:div w:id="652485252">
              <w:marLeft w:val="0"/>
              <w:marRight w:val="0"/>
              <w:marTop w:val="0"/>
              <w:marBottom w:val="0"/>
              <w:divBdr>
                <w:top w:val="none" w:sz="0" w:space="0" w:color="auto"/>
                <w:left w:val="none" w:sz="0" w:space="0" w:color="auto"/>
                <w:bottom w:val="none" w:sz="0" w:space="0" w:color="auto"/>
                <w:right w:val="none" w:sz="0" w:space="0" w:color="auto"/>
              </w:divBdr>
              <w:divsChild>
                <w:div w:id="1082683334">
                  <w:marLeft w:val="0"/>
                  <w:marRight w:val="0"/>
                  <w:marTop w:val="0"/>
                  <w:marBottom w:val="0"/>
                  <w:divBdr>
                    <w:top w:val="none" w:sz="0" w:space="0" w:color="auto"/>
                    <w:left w:val="none" w:sz="0" w:space="0" w:color="auto"/>
                    <w:bottom w:val="none" w:sz="0" w:space="0" w:color="auto"/>
                    <w:right w:val="none" w:sz="0" w:space="0" w:color="auto"/>
                  </w:divBdr>
                  <w:divsChild>
                    <w:div w:id="148813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573837">
      <w:bodyDiv w:val="1"/>
      <w:marLeft w:val="0"/>
      <w:marRight w:val="0"/>
      <w:marTop w:val="0"/>
      <w:marBottom w:val="0"/>
      <w:divBdr>
        <w:top w:val="none" w:sz="0" w:space="0" w:color="auto"/>
        <w:left w:val="none" w:sz="0" w:space="0" w:color="auto"/>
        <w:bottom w:val="none" w:sz="0" w:space="0" w:color="auto"/>
        <w:right w:val="none" w:sz="0" w:space="0" w:color="auto"/>
      </w:divBdr>
      <w:divsChild>
        <w:div w:id="691417979">
          <w:marLeft w:val="640"/>
          <w:marRight w:val="0"/>
          <w:marTop w:val="0"/>
          <w:marBottom w:val="0"/>
          <w:divBdr>
            <w:top w:val="none" w:sz="0" w:space="0" w:color="auto"/>
            <w:left w:val="none" w:sz="0" w:space="0" w:color="auto"/>
            <w:bottom w:val="none" w:sz="0" w:space="0" w:color="auto"/>
            <w:right w:val="none" w:sz="0" w:space="0" w:color="auto"/>
          </w:divBdr>
        </w:div>
        <w:div w:id="1795058855">
          <w:marLeft w:val="640"/>
          <w:marRight w:val="0"/>
          <w:marTop w:val="0"/>
          <w:marBottom w:val="0"/>
          <w:divBdr>
            <w:top w:val="none" w:sz="0" w:space="0" w:color="auto"/>
            <w:left w:val="none" w:sz="0" w:space="0" w:color="auto"/>
            <w:bottom w:val="none" w:sz="0" w:space="0" w:color="auto"/>
            <w:right w:val="none" w:sz="0" w:space="0" w:color="auto"/>
          </w:divBdr>
        </w:div>
        <w:div w:id="284892217">
          <w:marLeft w:val="640"/>
          <w:marRight w:val="0"/>
          <w:marTop w:val="0"/>
          <w:marBottom w:val="0"/>
          <w:divBdr>
            <w:top w:val="none" w:sz="0" w:space="0" w:color="auto"/>
            <w:left w:val="none" w:sz="0" w:space="0" w:color="auto"/>
            <w:bottom w:val="none" w:sz="0" w:space="0" w:color="auto"/>
            <w:right w:val="none" w:sz="0" w:space="0" w:color="auto"/>
          </w:divBdr>
        </w:div>
        <w:div w:id="287055061">
          <w:marLeft w:val="640"/>
          <w:marRight w:val="0"/>
          <w:marTop w:val="0"/>
          <w:marBottom w:val="0"/>
          <w:divBdr>
            <w:top w:val="none" w:sz="0" w:space="0" w:color="auto"/>
            <w:left w:val="none" w:sz="0" w:space="0" w:color="auto"/>
            <w:bottom w:val="none" w:sz="0" w:space="0" w:color="auto"/>
            <w:right w:val="none" w:sz="0" w:space="0" w:color="auto"/>
          </w:divBdr>
        </w:div>
        <w:div w:id="1185051610">
          <w:marLeft w:val="640"/>
          <w:marRight w:val="0"/>
          <w:marTop w:val="0"/>
          <w:marBottom w:val="0"/>
          <w:divBdr>
            <w:top w:val="none" w:sz="0" w:space="0" w:color="auto"/>
            <w:left w:val="none" w:sz="0" w:space="0" w:color="auto"/>
            <w:bottom w:val="none" w:sz="0" w:space="0" w:color="auto"/>
            <w:right w:val="none" w:sz="0" w:space="0" w:color="auto"/>
          </w:divBdr>
        </w:div>
        <w:div w:id="562986936">
          <w:marLeft w:val="640"/>
          <w:marRight w:val="0"/>
          <w:marTop w:val="0"/>
          <w:marBottom w:val="0"/>
          <w:divBdr>
            <w:top w:val="none" w:sz="0" w:space="0" w:color="auto"/>
            <w:left w:val="none" w:sz="0" w:space="0" w:color="auto"/>
            <w:bottom w:val="none" w:sz="0" w:space="0" w:color="auto"/>
            <w:right w:val="none" w:sz="0" w:space="0" w:color="auto"/>
          </w:divBdr>
        </w:div>
        <w:div w:id="164977086">
          <w:marLeft w:val="640"/>
          <w:marRight w:val="0"/>
          <w:marTop w:val="0"/>
          <w:marBottom w:val="0"/>
          <w:divBdr>
            <w:top w:val="none" w:sz="0" w:space="0" w:color="auto"/>
            <w:left w:val="none" w:sz="0" w:space="0" w:color="auto"/>
            <w:bottom w:val="none" w:sz="0" w:space="0" w:color="auto"/>
            <w:right w:val="none" w:sz="0" w:space="0" w:color="auto"/>
          </w:divBdr>
        </w:div>
      </w:divsChild>
    </w:div>
    <w:div w:id="361980251">
      <w:bodyDiv w:val="1"/>
      <w:marLeft w:val="0"/>
      <w:marRight w:val="0"/>
      <w:marTop w:val="0"/>
      <w:marBottom w:val="0"/>
      <w:divBdr>
        <w:top w:val="none" w:sz="0" w:space="0" w:color="auto"/>
        <w:left w:val="none" w:sz="0" w:space="0" w:color="auto"/>
        <w:bottom w:val="none" w:sz="0" w:space="0" w:color="auto"/>
        <w:right w:val="none" w:sz="0" w:space="0" w:color="auto"/>
      </w:divBdr>
      <w:divsChild>
        <w:div w:id="1980649945">
          <w:marLeft w:val="640"/>
          <w:marRight w:val="0"/>
          <w:marTop w:val="0"/>
          <w:marBottom w:val="0"/>
          <w:divBdr>
            <w:top w:val="none" w:sz="0" w:space="0" w:color="auto"/>
            <w:left w:val="none" w:sz="0" w:space="0" w:color="auto"/>
            <w:bottom w:val="none" w:sz="0" w:space="0" w:color="auto"/>
            <w:right w:val="none" w:sz="0" w:space="0" w:color="auto"/>
          </w:divBdr>
        </w:div>
        <w:div w:id="456029865">
          <w:marLeft w:val="640"/>
          <w:marRight w:val="0"/>
          <w:marTop w:val="0"/>
          <w:marBottom w:val="0"/>
          <w:divBdr>
            <w:top w:val="none" w:sz="0" w:space="0" w:color="auto"/>
            <w:left w:val="none" w:sz="0" w:space="0" w:color="auto"/>
            <w:bottom w:val="none" w:sz="0" w:space="0" w:color="auto"/>
            <w:right w:val="none" w:sz="0" w:space="0" w:color="auto"/>
          </w:divBdr>
        </w:div>
        <w:div w:id="941255245">
          <w:marLeft w:val="640"/>
          <w:marRight w:val="0"/>
          <w:marTop w:val="0"/>
          <w:marBottom w:val="0"/>
          <w:divBdr>
            <w:top w:val="none" w:sz="0" w:space="0" w:color="auto"/>
            <w:left w:val="none" w:sz="0" w:space="0" w:color="auto"/>
            <w:bottom w:val="none" w:sz="0" w:space="0" w:color="auto"/>
            <w:right w:val="none" w:sz="0" w:space="0" w:color="auto"/>
          </w:divBdr>
        </w:div>
        <w:div w:id="1444108006">
          <w:marLeft w:val="640"/>
          <w:marRight w:val="0"/>
          <w:marTop w:val="0"/>
          <w:marBottom w:val="0"/>
          <w:divBdr>
            <w:top w:val="none" w:sz="0" w:space="0" w:color="auto"/>
            <w:left w:val="none" w:sz="0" w:space="0" w:color="auto"/>
            <w:bottom w:val="none" w:sz="0" w:space="0" w:color="auto"/>
            <w:right w:val="none" w:sz="0" w:space="0" w:color="auto"/>
          </w:divBdr>
        </w:div>
        <w:div w:id="944112880">
          <w:marLeft w:val="640"/>
          <w:marRight w:val="0"/>
          <w:marTop w:val="0"/>
          <w:marBottom w:val="0"/>
          <w:divBdr>
            <w:top w:val="none" w:sz="0" w:space="0" w:color="auto"/>
            <w:left w:val="none" w:sz="0" w:space="0" w:color="auto"/>
            <w:bottom w:val="none" w:sz="0" w:space="0" w:color="auto"/>
            <w:right w:val="none" w:sz="0" w:space="0" w:color="auto"/>
          </w:divBdr>
        </w:div>
        <w:div w:id="70391865">
          <w:marLeft w:val="640"/>
          <w:marRight w:val="0"/>
          <w:marTop w:val="0"/>
          <w:marBottom w:val="0"/>
          <w:divBdr>
            <w:top w:val="none" w:sz="0" w:space="0" w:color="auto"/>
            <w:left w:val="none" w:sz="0" w:space="0" w:color="auto"/>
            <w:bottom w:val="none" w:sz="0" w:space="0" w:color="auto"/>
            <w:right w:val="none" w:sz="0" w:space="0" w:color="auto"/>
          </w:divBdr>
        </w:div>
        <w:div w:id="1853833860">
          <w:marLeft w:val="640"/>
          <w:marRight w:val="0"/>
          <w:marTop w:val="0"/>
          <w:marBottom w:val="0"/>
          <w:divBdr>
            <w:top w:val="none" w:sz="0" w:space="0" w:color="auto"/>
            <w:left w:val="none" w:sz="0" w:space="0" w:color="auto"/>
            <w:bottom w:val="none" w:sz="0" w:space="0" w:color="auto"/>
            <w:right w:val="none" w:sz="0" w:space="0" w:color="auto"/>
          </w:divBdr>
        </w:div>
        <w:div w:id="2027321769">
          <w:marLeft w:val="640"/>
          <w:marRight w:val="0"/>
          <w:marTop w:val="0"/>
          <w:marBottom w:val="0"/>
          <w:divBdr>
            <w:top w:val="none" w:sz="0" w:space="0" w:color="auto"/>
            <w:left w:val="none" w:sz="0" w:space="0" w:color="auto"/>
            <w:bottom w:val="none" w:sz="0" w:space="0" w:color="auto"/>
            <w:right w:val="none" w:sz="0" w:space="0" w:color="auto"/>
          </w:divBdr>
        </w:div>
        <w:div w:id="1101529247">
          <w:marLeft w:val="640"/>
          <w:marRight w:val="0"/>
          <w:marTop w:val="0"/>
          <w:marBottom w:val="0"/>
          <w:divBdr>
            <w:top w:val="none" w:sz="0" w:space="0" w:color="auto"/>
            <w:left w:val="none" w:sz="0" w:space="0" w:color="auto"/>
            <w:bottom w:val="none" w:sz="0" w:space="0" w:color="auto"/>
            <w:right w:val="none" w:sz="0" w:space="0" w:color="auto"/>
          </w:divBdr>
        </w:div>
        <w:div w:id="435365499">
          <w:marLeft w:val="640"/>
          <w:marRight w:val="0"/>
          <w:marTop w:val="0"/>
          <w:marBottom w:val="0"/>
          <w:divBdr>
            <w:top w:val="none" w:sz="0" w:space="0" w:color="auto"/>
            <w:left w:val="none" w:sz="0" w:space="0" w:color="auto"/>
            <w:bottom w:val="none" w:sz="0" w:space="0" w:color="auto"/>
            <w:right w:val="none" w:sz="0" w:space="0" w:color="auto"/>
          </w:divBdr>
        </w:div>
        <w:div w:id="312570183">
          <w:marLeft w:val="640"/>
          <w:marRight w:val="0"/>
          <w:marTop w:val="0"/>
          <w:marBottom w:val="0"/>
          <w:divBdr>
            <w:top w:val="none" w:sz="0" w:space="0" w:color="auto"/>
            <w:left w:val="none" w:sz="0" w:space="0" w:color="auto"/>
            <w:bottom w:val="none" w:sz="0" w:space="0" w:color="auto"/>
            <w:right w:val="none" w:sz="0" w:space="0" w:color="auto"/>
          </w:divBdr>
        </w:div>
        <w:div w:id="2067365472">
          <w:marLeft w:val="640"/>
          <w:marRight w:val="0"/>
          <w:marTop w:val="0"/>
          <w:marBottom w:val="0"/>
          <w:divBdr>
            <w:top w:val="none" w:sz="0" w:space="0" w:color="auto"/>
            <w:left w:val="none" w:sz="0" w:space="0" w:color="auto"/>
            <w:bottom w:val="none" w:sz="0" w:space="0" w:color="auto"/>
            <w:right w:val="none" w:sz="0" w:space="0" w:color="auto"/>
          </w:divBdr>
        </w:div>
        <w:div w:id="781803324">
          <w:marLeft w:val="640"/>
          <w:marRight w:val="0"/>
          <w:marTop w:val="0"/>
          <w:marBottom w:val="0"/>
          <w:divBdr>
            <w:top w:val="none" w:sz="0" w:space="0" w:color="auto"/>
            <w:left w:val="none" w:sz="0" w:space="0" w:color="auto"/>
            <w:bottom w:val="none" w:sz="0" w:space="0" w:color="auto"/>
            <w:right w:val="none" w:sz="0" w:space="0" w:color="auto"/>
          </w:divBdr>
        </w:div>
        <w:div w:id="350304852">
          <w:marLeft w:val="640"/>
          <w:marRight w:val="0"/>
          <w:marTop w:val="0"/>
          <w:marBottom w:val="0"/>
          <w:divBdr>
            <w:top w:val="none" w:sz="0" w:space="0" w:color="auto"/>
            <w:left w:val="none" w:sz="0" w:space="0" w:color="auto"/>
            <w:bottom w:val="none" w:sz="0" w:space="0" w:color="auto"/>
            <w:right w:val="none" w:sz="0" w:space="0" w:color="auto"/>
          </w:divBdr>
        </w:div>
        <w:div w:id="1001666911">
          <w:marLeft w:val="640"/>
          <w:marRight w:val="0"/>
          <w:marTop w:val="0"/>
          <w:marBottom w:val="0"/>
          <w:divBdr>
            <w:top w:val="none" w:sz="0" w:space="0" w:color="auto"/>
            <w:left w:val="none" w:sz="0" w:space="0" w:color="auto"/>
            <w:bottom w:val="none" w:sz="0" w:space="0" w:color="auto"/>
            <w:right w:val="none" w:sz="0" w:space="0" w:color="auto"/>
          </w:divBdr>
        </w:div>
        <w:div w:id="709647945">
          <w:marLeft w:val="640"/>
          <w:marRight w:val="0"/>
          <w:marTop w:val="0"/>
          <w:marBottom w:val="0"/>
          <w:divBdr>
            <w:top w:val="none" w:sz="0" w:space="0" w:color="auto"/>
            <w:left w:val="none" w:sz="0" w:space="0" w:color="auto"/>
            <w:bottom w:val="none" w:sz="0" w:space="0" w:color="auto"/>
            <w:right w:val="none" w:sz="0" w:space="0" w:color="auto"/>
          </w:divBdr>
        </w:div>
        <w:div w:id="1371373267">
          <w:marLeft w:val="640"/>
          <w:marRight w:val="0"/>
          <w:marTop w:val="0"/>
          <w:marBottom w:val="0"/>
          <w:divBdr>
            <w:top w:val="none" w:sz="0" w:space="0" w:color="auto"/>
            <w:left w:val="none" w:sz="0" w:space="0" w:color="auto"/>
            <w:bottom w:val="none" w:sz="0" w:space="0" w:color="auto"/>
            <w:right w:val="none" w:sz="0" w:space="0" w:color="auto"/>
          </w:divBdr>
        </w:div>
        <w:div w:id="337924232">
          <w:marLeft w:val="640"/>
          <w:marRight w:val="0"/>
          <w:marTop w:val="0"/>
          <w:marBottom w:val="0"/>
          <w:divBdr>
            <w:top w:val="none" w:sz="0" w:space="0" w:color="auto"/>
            <w:left w:val="none" w:sz="0" w:space="0" w:color="auto"/>
            <w:bottom w:val="none" w:sz="0" w:space="0" w:color="auto"/>
            <w:right w:val="none" w:sz="0" w:space="0" w:color="auto"/>
          </w:divBdr>
        </w:div>
        <w:div w:id="916134332">
          <w:marLeft w:val="640"/>
          <w:marRight w:val="0"/>
          <w:marTop w:val="0"/>
          <w:marBottom w:val="0"/>
          <w:divBdr>
            <w:top w:val="none" w:sz="0" w:space="0" w:color="auto"/>
            <w:left w:val="none" w:sz="0" w:space="0" w:color="auto"/>
            <w:bottom w:val="none" w:sz="0" w:space="0" w:color="auto"/>
            <w:right w:val="none" w:sz="0" w:space="0" w:color="auto"/>
          </w:divBdr>
        </w:div>
        <w:div w:id="520626431">
          <w:marLeft w:val="640"/>
          <w:marRight w:val="0"/>
          <w:marTop w:val="0"/>
          <w:marBottom w:val="0"/>
          <w:divBdr>
            <w:top w:val="none" w:sz="0" w:space="0" w:color="auto"/>
            <w:left w:val="none" w:sz="0" w:space="0" w:color="auto"/>
            <w:bottom w:val="none" w:sz="0" w:space="0" w:color="auto"/>
            <w:right w:val="none" w:sz="0" w:space="0" w:color="auto"/>
          </w:divBdr>
        </w:div>
        <w:div w:id="1456408797">
          <w:marLeft w:val="640"/>
          <w:marRight w:val="0"/>
          <w:marTop w:val="0"/>
          <w:marBottom w:val="0"/>
          <w:divBdr>
            <w:top w:val="none" w:sz="0" w:space="0" w:color="auto"/>
            <w:left w:val="none" w:sz="0" w:space="0" w:color="auto"/>
            <w:bottom w:val="none" w:sz="0" w:space="0" w:color="auto"/>
            <w:right w:val="none" w:sz="0" w:space="0" w:color="auto"/>
          </w:divBdr>
        </w:div>
        <w:div w:id="1655450950">
          <w:marLeft w:val="640"/>
          <w:marRight w:val="0"/>
          <w:marTop w:val="0"/>
          <w:marBottom w:val="0"/>
          <w:divBdr>
            <w:top w:val="none" w:sz="0" w:space="0" w:color="auto"/>
            <w:left w:val="none" w:sz="0" w:space="0" w:color="auto"/>
            <w:bottom w:val="none" w:sz="0" w:space="0" w:color="auto"/>
            <w:right w:val="none" w:sz="0" w:space="0" w:color="auto"/>
          </w:divBdr>
        </w:div>
        <w:div w:id="1920166856">
          <w:marLeft w:val="640"/>
          <w:marRight w:val="0"/>
          <w:marTop w:val="0"/>
          <w:marBottom w:val="0"/>
          <w:divBdr>
            <w:top w:val="none" w:sz="0" w:space="0" w:color="auto"/>
            <w:left w:val="none" w:sz="0" w:space="0" w:color="auto"/>
            <w:bottom w:val="none" w:sz="0" w:space="0" w:color="auto"/>
            <w:right w:val="none" w:sz="0" w:space="0" w:color="auto"/>
          </w:divBdr>
        </w:div>
        <w:div w:id="212038338">
          <w:marLeft w:val="640"/>
          <w:marRight w:val="0"/>
          <w:marTop w:val="0"/>
          <w:marBottom w:val="0"/>
          <w:divBdr>
            <w:top w:val="none" w:sz="0" w:space="0" w:color="auto"/>
            <w:left w:val="none" w:sz="0" w:space="0" w:color="auto"/>
            <w:bottom w:val="none" w:sz="0" w:space="0" w:color="auto"/>
            <w:right w:val="none" w:sz="0" w:space="0" w:color="auto"/>
          </w:divBdr>
        </w:div>
        <w:div w:id="495730780">
          <w:marLeft w:val="640"/>
          <w:marRight w:val="0"/>
          <w:marTop w:val="0"/>
          <w:marBottom w:val="0"/>
          <w:divBdr>
            <w:top w:val="none" w:sz="0" w:space="0" w:color="auto"/>
            <w:left w:val="none" w:sz="0" w:space="0" w:color="auto"/>
            <w:bottom w:val="none" w:sz="0" w:space="0" w:color="auto"/>
            <w:right w:val="none" w:sz="0" w:space="0" w:color="auto"/>
          </w:divBdr>
        </w:div>
        <w:div w:id="540636079">
          <w:marLeft w:val="640"/>
          <w:marRight w:val="0"/>
          <w:marTop w:val="0"/>
          <w:marBottom w:val="0"/>
          <w:divBdr>
            <w:top w:val="none" w:sz="0" w:space="0" w:color="auto"/>
            <w:left w:val="none" w:sz="0" w:space="0" w:color="auto"/>
            <w:bottom w:val="none" w:sz="0" w:space="0" w:color="auto"/>
            <w:right w:val="none" w:sz="0" w:space="0" w:color="auto"/>
          </w:divBdr>
        </w:div>
        <w:div w:id="80417265">
          <w:marLeft w:val="640"/>
          <w:marRight w:val="0"/>
          <w:marTop w:val="0"/>
          <w:marBottom w:val="0"/>
          <w:divBdr>
            <w:top w:val="none" w:sz="0" w:space="0" w:color="auto"/>
            <w:left w:val="none" w:sz="0" w:space="0" w:color="auto"/>
            <w:bottom w:val="none" w:sz="0" w:space="0" w:color="auto"/>
            <w:right w:val="none" w:sz="0" w:space="0" w:color="auto"/>
          </w:divBdr>
        </w:div>
        <w:div w:id="862205844">
          <w:marLeft w:val="640"/>
          <w:marRight w:val="0"/>
          <w:marTop w:val="0"/>
          <w:marBottom w:val="0"/>
          <w:divBdr>
            <w:top w:val="none" w:sz="0" w:space="0" w:color="auto"/>
            <w:left w:val="none" w:sz="0" w:space="0" w:color="auto"/>
            <w:bottom w:val="none" w:sz="0" w:space="0" w:color="auto"/>
            <w:right w:val="none" w:sz="0" w:space="0" w:color="auto"/>
          </w:divBdr>
        </w:div>
        <w:div w:id="1680112066">
          <w:marLeft w:val="640"/>
          <w:marRight w:val="0"/>
          <w:marTop w:val="0"/>
          <w:marBottom w:val="0"/>
          <w:divBdr>
            <w:top w:val="none" w:sz="0" w:space="0" w:color="auto"/>
            <w:left w:val="none" w:sz="0" w:space="0" w:color="auto"/>
            <w:bottom w:val="none" w:sz="0" w:space="0" w:color="auto"/>
            <w:right w:val="none" w:sz="0" w:space="0" w:color="auto"/>
          </w:divBdr>
        </w:div>
        <w:div w:id="764882570">
          <w:marLeft w:val="640"/>
          <w:marRight w:val="0"/>
          <w:marTop w:val="0"/>
          <w:marBottom w:val="0"/>
          <w:divBdr>
            <w:top w:val="none" w:sz="0" w:space="0" w:color="auto"/>
            <w:left w:val="none" w:sz="0" w:space="0" w:color="auto"/>
            <w:bottom w:val="none" w:sz="0" w:space="0" w:color="auto"/>
            <w:right w:val="none" w:sz="0" w:space="0" w:color="auto"/>
          </w:divBdr>
        </w:div>
        <w:div w:id="1108815964">
          <w:marLeft w:val="640"/>
          <w:marRight w:val="0"/>
          <w:marTop w:val="0"/>
          <w:marBottom w:val="0"/>
          <w:divBdr>
            <w:top w:val="none" w:sz="0" w:space="0" w:color="auto"/>
            <w:left w:val="none" w:sz="0" w:space="0" w:color="auto"/>
            <w:bottom w:val="none" w:sz="0" w:space="0" w:color="auto"/>
            <w:right w:val="none" w:sz="0" w:space="0" w:color="auto"/>
          </w:divBdr>
        </w:div>
        <w:div w:id="584655100">
          <w:marLeft w:val="640"/>
          <w:marRight w:val="0"/>
          <w:marTop w:val="0"/>
          <w:marBottom w:val="0"/>
          <w:divBdr>
            <w:top w:val="none" w:sz="0" w:space="0" w:color="auto"/>
            <w:left w:val="none" w:sz="0" w:space="0" w:color="auto"/>
            <w:bottom w:val="none" w:sz="0" w:space="0" w:color="auto"/>
            <w:right w:val="none" w:sz="0" w:space="0" w:color="auto"/>
          </w:divBdr>
        </w:div>
        <w:div w:id="492769090">
          <w:marLeft w:val="640"/>
          <w:marRight w:val="0"/>
          <w:marTop w:val="0"/>
          <w:marBottom w:val="0"/>
          <w:divBdr>
            <w:top w:val="none" w:sz="0" w:space="0" w:color="auto"/>
            <w:left w:val="none" w:sz="0" w:space="0" w:color="auto"/>
            <w:bottom w:val="none" w:sz="0" w:space="0" w:color="auto"/>
            <w:right w:val="none" w:sz="0" w:space="0" w:color="auto"/>
          </w:divBdr>
        </w:div>
        <w:div w:id="1972200465">
          <w:marLeft w:val="640"/>
          <w:marRight w:val="0"/>
          <w:marTop w:val="0"/>
          <w:marBottom w:val="0"/>
          <w:divBdr>
            <w:top w:val="none" w:sz="0" w:space="0" w:color="auto"/>
            <w:left w:val="none" w:sz="0" w:space="0" w:color="auto"/>
            <w:bottom w:val="none" w:sz="0" w:space="0" w:color="auto"/>
            <w:right w:val="none" w:sz="0" w:space="0" w:color="auto"/>
          </w:divBdr>
        </w:div>
        <w:div w:id="1270939948">
          <w:marLeft w:val="640"/>
          <w:marRight w:val="0"/>
          <w:marTop w:val="0"/>
          <w:marBottom w:val="0"/>
          <w:divBdr>
            <w:top w:val="none" w:sz="0" w:space="0" w:color="auto"/>
            <w:left w:val="none" w:sz="0" w:space="0" w:color="auto"/>
            <w:bottom w:val="none" w:sz="0" w:space="0" w:color="auto"/>
            <w:right w:val="none" w:sz="0" w:space="0" w:color="auto"/>
          </w:divBdr>
        </w:div>
        <w:div w:id="2141991964">
          <w:marLeft w:val="640"/>
          <w:marRight w:val="0"/>
          <w:marTop w:val="0"/>
          <w:marBottom w:val="0"/>
          <w:divBdr>
            <w:top w:val="none" w:sz="0" w:space="0" w:color="auto"/>
            <w:left w:val="none" w:sz="0" w:space="0" w:color="auto"/>
            <w:bottom w:val="none" w:sz="0" w:space="0" w:color="auto"/>
            <w:right w:val="none" w:sz="0" w:space="0" w:color="auto"/>
          </w:divBdr>
        </w:div>
      </w:divsChild>
    </w:div>
    <w:div w:id="370114495">
      <w:bodyDiv w:val="1"/>
      <w:marLeft w:val="0"/>
      <w:marRight w:val="0"/>
      <w:marTop w:val="0"/>
      <w:marBottom w:val="0"/>
      <w:divBdr>
        <w:top w:val="none" w:sz="0" w:space="0" w:color="auto"/>
        <w:left w:val="none" w:sz="0" w:space="0" w:color="auto"/>
        <w:bottom w:val="none" w:sz="0" w:space="0" w:color="auto"/>
        <w:right w:val="none" w:sz="0" w:space="0" w:color="auto"/>
      </w:divBdr>
      <w:divsChild>
        <w:div w:id="1967392469">
          <w:marLeft w:val="640"/>
          <w:marRight w:val="0"/>
          <w:marTop w:val="0"/>
          <w:marBottom w:val="0"/>
          <w:divBdr>
            <w:top w:val="none" w:sz="0" w:space="0" w:color="auto"/>
            <w:left w:val="none" w:sz="0" w:space="0" w:color="auto"/>
            <w:bottom w:val="none" w:sz="0" w:space="0" w:color="auto"/>
            <w:right w:val="none" w:sz="0" w:space="0" w:color="auto"/>
          </w:divBdr>
        </w:div>
        <w:div w:id="1412432198">
          <w:marLeft w:val="640"/>
          <w:marRight w:val="0"/>
          <w:marTop w:val="0"/>
          <w:marBottom w:val="0"/>
          <w:divBdr>
            <w:top w:val="none" w:sz="0" w:space="0" w:color="auto"/>
            <w:left w:val="none" w:sz="0" w:space="0" w:color="auto"/>
            <w:bottom w:val="none" w:sz="0" w:space="0" w:color="auto"/>
            <w:right w:val="none" w:sz="0" w:space="0" w:color="auto"/>
          </w:divBdr>
        </w:div>
        <w:div w:id="370348476">
          <w:marLeft w:val="640"/>
          <w:marRight w:val="0"/>
          <w:marTop w:val="0"/>
          <w:marBottom w:val="0"/>
          <w:divBdr>
            <w:top w:val="none" w:sz="0" w:space="0" w:color="auto"/>
            <w:left w:val="none" w:sz="0" w:space="0" w:color="auto"/>
            <w:bottom w:val="none" w:sz="0" w:space="0" w:color="auto"/>
            <w:right w:val="none" w:sz="0" w:space="0" w:color="auto"/>
          </w:divBdr>
        </w:div>
        <w:div w:id="255672434">
          <w:marLeft w:val="640"/>
          <w:marRight w:val="0"/>
          <w:marTop w:val="0"/>
          <w:marBottom w:val="0"/>
          <w:divBdr>
            <w:top w:val="none" w:sz="0" w:space="0" w:color="auto"/>
            <w:left w:val="none" w:sz="0" w:space="0" w:color="auto"/>
            <w:bottom w:val="none" w:sz="0" w:space="0" w:color="auto"/>
            <w:right w:val="none" w:sz="0" w:space="0" w:color="auto"/>
          </w:divBdr>
        </w:div>
        <w:div w:id="2122845202">
          <w:marLeft w:val="640"/>
          <w:marRight w:val="0"/>
          <w:marTop w:val="0"/>
          <w:marBottom w:val="0"/>
          <w:divBdr>
            <w:top w:val="none" w:sz="0" w:space="0" w:color="auto"/>
            <w:left w:val="none" w:sz="0" w:space="0" w:color="auto"/>
            <w:bottom w:val="none" w:sz="0" w:space="0" w:color="auto"/>
            <w:right w:val="none" w:sz="0" w:space="0" w:color="auto"/>
          </w:divBdr>
        </w:div>
        <w:div w:id="838737517">
          <w:marLeft w:val="640"/>
          <w:marRight w:val="0"/>
          <w:marTop w:val="0"/>
          <w:marBottom w:val="0"/>
          <w:divBdr>
            <w:top w:val="none" w:sz="0" w:space="0" w:color="auto"/>
            <w:left w:val="none" w:sz="0" w:space="0" w:color="auto"/>
            <w:bottom w:val="none" w:sz="0" w:space="0" w:color="auto"/>
            <w:right w:val="none" w:sz="0" w:space="0" w:color="auto"/>
          </w:divBdr>
        </w:div>
        <w:div w:id="846751615">
          <w:marLeft w:val="640"/>
          <w:marRight w:val="0"/>
          <w:marTop w:val="0"/>
          <w:marBottom w:val="0"/>
          <w:divBdr>
            <w:top w:val="none" w:sz="0" w:space="0" w:color="auto"/>
            <w:left w:val="none" w:sz="0" w:space="0" w:color="auto"/>
            <w:bottom w:val="none" w:sz="0" w:space="0" w:color="auto"/>
            <w:right w:val="none" w:sz="0" w:space="0" w:color="auto"/>
          </w:divBdr>
        </w:div>
        <w:div w:id="411008639">
          <w:marLeft w:val="640"/>
          <w:marRight w:val="0"/>
          <w:marTop w:val="0"/>
          <w:marBottom w:val="0"/>
          <w:divBdr>
            <w:top w:val="none" w:sz="0" w:space="0" w:color="auto"/>
            <w:left w:val="none" w:sz="0" w:space="0" w:color="auto"/>
            <w:bottom w:val="none" w:sz="0" w:space="0" w:color="auto"/>
            <w:right w:val="none" w:sz="0" w:space="0" w:color="auto"/>
          </w:divBdr>
        </w:div>
        <w:div w:id="2017226820">
          <w:marLeft w:val="640"/>
          <w:marRight w:val="0"/>
          <w:marTop w:val="0"/>
          <w:marBottom w:val="0"/>
          <w:divBdr>
            <w:top w:val="none" w:sz="0" w:space="0" w:color="auto"/>
            <w:left w:val="none" w:sz="0" w:space="0" w:color="auto"/>
            <w:bottom w:val="none" w:sz="0" w:space="0" w:color="auto"/>
            <w:right w:val="none" w:sz="0" w:space="0" w:color="auto"/>
          </w:divBdr>
        </w:div>
        <w:div w:id="2064743216">
          <w:marLeft w:val="640"/>
          <w:marRight w:val="0"/>
          <w:marTop w:val="0"/>
          <w:marBottom w:val="0"/>
          <w:divBdr>
            <w:top w:val="none" w:sz="0" w:space="0" w:color="auto"/>
            <w:left w:val="none" w:sz="0" w:space="0" w:color="auto"/>
            <w:bottom w:val="none" w:sz="0" w:space="0" w:color="auto"/>
            <w:right w:val="none" w:sz="0" w:space="0" w:color="auto"/>
          </w:divBdr>
        </w:div>
        <w:div w:id="184754036">
          <w:marLeft w:val="640"/>
          <w:marRight w:val="0"/>
          <w:marTop w:val="0"/>
          <w:marBottom w:val="0"/>
          <w:divBdr>
            <w:top w:val="none" w:sz="0" w:space="0" w:color="auto"/>
            <w:left w:val="none" w:sz="0" w:space="0" w:color="auto"/>
            <w:bottom w:val="none" w:sz="0" w:space="0" w:color="auto"/>
            <w:right w:val="none" w:sz="0" w:space="0" w:color="auto"/>
          </w:divBdr>
        </w:div>
        <w:div w:id="673649004">
          <w:marLeft w:val="640"/>
          <w:marRight w:val="0"/>
          <w:marTop w:val="0"/>
          <w:marBottom w:val="0"/>
          <w:divBdr>
            <w:top w:val="none" w:sz="0" w:space="0" w:color="auto"/>
            <w:left w:val="none" w:sz="0" w:space="0" w:color="auto"/>
            <w:bottom w:val="none" w:sz="0" w:space="0" w:color="auto"/>
            <w:right w:val="none" w:sz="0" w:space="0" w:color="auto"/>
          </w:divBdr>
        </w:div>
        <w:div w:id="1802919632">
          <w:marLeft w:val="640"/>
          <w:marRight w:val="0"/>
          <w:marTop w:val="0"/>
          <w:marBottom w:val="0"/>
          <w:divBdr>
            <w:top w:val="none" w:sz="0" w:space="0" w:color="auto"/>
            <w:left w:val="none" w:sz="0" w:space="0" w:color="auto"/>
            <w:bottom w:val="none" w:sz="0" w:space="0" w:color="auto"/>
            <w:right w:val="none" w:sz="0" w:space="0" w:color="auto"/>
          </w:divBdr>
        </w:div>
      </w:divsChild>
    </w:div>
    <w:div w:id="421804929">
      <w:bodyDiv w:val="1"/>
      <w:marLeft w:val="0"/>
      <w:marRight w:val="0"/>
      <w:marTop w:val="0"/>
      <w:marBottom w:val="0"/>
      <w:divBdr>
        <w:top w:val="none" w:sz="0" w:space="0" w:color="auto"/>
        <w:left w:val="none" w:sz="0" w:space="0" w:color="auto"/>
        <w:bottom w:val="none" w:sz="0" w:space="0" w:color="auto"/>
        <w:right w:val="none" w:sz="0" w:space="0" w:color="auto"/>
      </w:divBdr>
      <w:divsChild>
        <w:div w:id="174996580">
          <w:marLeft w:val="640"/>
          <w:marRight w:val="0"/>
          <w:marTop w:val="0"/>
          <w:marBottom w:val="0"/>
          <w:divBdr>
            <w:top w:val="none" w:sz="0" w:space="0" w:color="auto"/>
            <w:left w:val="none" w:sz="0" w:space="0" w:color="auto"/>
            <w:bottom w:val="none" w:sz="0" w:space="0" w:color="auto"/>
            <w:right w:val="none" w:sz="0" w:space="0" w:color="auto"/>
          </w:divBdr>
        </w:div>
        <w:div w:id="2074964009">
          <w:marLeft w:val="640"/>
          <w:marRight w:val="0"/>
          <w:marTop w:val="0"/>
          <w:marBottom w:val="0"/>
          <w:divBdr>
            <w:top w:val="none" w:sz="0" w:space="0" w:color="auto"/>
            <w:left w:val="none" w:sz="0" w:space="0" w:color="auto"/>
            <w:bottom w:val="none" w:sz="0" w:space="0" w:color="auto"/>
            <w:right w:val="none" w:sz="0" w:space="0" w:color="auto"/>
          </w:divBdr>
        </w:div>
        <w:div w:id="1832673879">
          <w:marLeft w:val="640"/>
          <w:marRight w:val="0"/>
          <w:marTop w:val="0"/>
          <w:marBottom w:val="0"/>
          <w:divBdr>
            <w:top w:val="none" w:sz="0" w:space="0" w:color="auto"/>
            <w:left w:val="none" w:sz="0" w:space="0" w:color="auto"/>
            <w:bottom w:val="none" w:sz="0" w:space="0" w:color="auto"/>
            <w:right w:val="none" w:sz="0" w:space="0" w:color="auto"/>
          </w:divBdr>
        </w:div>
        <w:div w:id="1706251764">
          <w:marLeft w:val="640"/>
          <w:marRight w:val="0"/>
          <w:marTop w:val="0"/>
          <w:marBottom w:val="0"/>
          <w:divBdr>
            <w:top w:val="none" w:sz="0" w:space="0" w:color="auto"/>
            <w:left w:val="none" w:sz="0" w:space="0" w:color="auto"/>
            <w:bottom w:val="none" w:sz="0" w:space="0" w:color="auto"/>
            <w:right w:val="none" w:sz="0" w:space="0" w:color="auto"/>
          </w:divBdr>
        </w:div>
        <w:div w:id="1629583948">
          <w:marLeft w:val="640"/>
          <w:marRight w:val="0"/>
          <w:marTop w:val="0"/>
          <w:marBottom w:val="0"/>
          <w:divBdr>
            <w:top w:val="none" w:sz="0" w:space="0" w:color="auto"/>
            <w:left w:val="none" w:sz="0" w:space="0" w:color="auto"/>
            <w:bottom w:val="none" w:sz="0" w:space="0" w:color="auto"/>
            <w:right w:val="none" w:sz="0" w:space="0" w:color="auto"/>
          </w:divBdr>
        </w:div>
        <w:div w:id="153188479">
          <w:marLeft w:val="640"/>
          <w:marRight w:val="0"/>
          <w:marTop w:val="0"/>
          <w:marBottom w:val="0"/>
          <w:divBdr>
            <w:top w:val="none" w:sz="0" w:space="0" w:color="auto"/>
            <w:left w:val="none" w:sz="0" w:space="0" w:color="auto"/>
            <w:bottom w:val="none" w:sz="0" w:space="0" w:color="auto"/>
            <w:right w:val="none" w:sz="0" w:space="0" w:color="auto"/>
          </w:divBdr>
        </w:div>
        <w:div w:id="2110930065">
          <w:marLeft w:val="640"/>
          <w:marRight w:val="0"/>
          <w:marTop w:val="0"/>
          <w:marBottom w:val="0"/>
          <w:divBdr>
            <w:top w:val="none" w:sz="0" w:space="0" w:color="auto"/>
            <w:left w:val="none" w:sz="0" w:space="0" w:color="auto"/>
            <w:bottom w:val="none" w:sz="0" w:space="0" w:color="auto"/>
            <w:right w:val="none" w:sz="0" w:space="0" w:color="auto"/>
          </w:divBdr>
        </w:div>
        <w:div w:id="26149186">
          <w:marLeft w:val="640"/>
          <w:marRight w:val="0"/>
          <w:marTop w:val="0"/>
          <w:marBottom w:val="0"/>
          <w:divBdr>
            <w:top w:val="none" w:sz="0" w:space="0" w:color="auto"/>
            <w:left w:val="none" w:sz="0" w:space="0" w:color="auto"/>
            <w:bottom w:val="none" w:sz="0" w:space="0" w:color="auto"/>
            <w:right w:val="none" w:sz="0" w:space="0" w:color="auto"/>
          </w:divBdr>
        </w:div>
        <w:div w:id="1596283494">
          <w:marLeft w:val="640"/>
          <w:marRight w:val="0"/>
          <w:marTop w:val="0"/>
          <w:marBottom w:val="0"/>
          <w:divBdr>
            <w:top w:val="none" w:sz="0" w:space="0" w:color="auto"/>
            <w:left w:val="none" w:sz="0" w:space="0" w:color="auto"/>
            <w:bottom w:val="none" w:sz="0" w:space="0" w:color="auto"/>
            <w:right w:val="none" w:sz="0" w:space="0" w:color="auto"/>
          </w:divBdr>
        </w:div>
        <w:div w:id="1469208103">
          <w:marLeft w:val="640"/>
          <w:marRight w:val="0"/>
          <w:marTop w:val="0"/>
          <w:marBottom w:val="0"/>
          <w:divBdr>
            <w:top w:val="none" w:sz="0" w:space="0" w:color="auto"/>
            <w:left w:val="none" w:sz="0" w:space="0" w:color="auto"/>
            <w:bottom w:val="none" w:sz="0" w:space="0" w:color="auto"/>
            <w:right w:val="none" w:sz="0" w:space="0" w:color="auto"/>
          </w:divBdr>
        </w:div>
        <w:div w:id="84691306">
          <w:marLeft w:val="640"/>
          <w:marRight w:val="0"/>
          <w:marTop w:val="0"/>
          <w:marBottom w:val="0"/>
          <w:divBdr>
            <w:top w:val="none" w:sz="0" w:space="0" w:color="auto"/>
            <w:left w:val="none" w:sz="0" w:space="0" w:color="auto"/>
            <w:bottom w:val="none" w:sz="0" w:space="0" w:color="auto"/>
            <w:right w:val="none" w:sz="0" w:space="0" w:color="auto"/>
          </w:divBdr>
        </w:div>
        <w:div w:id="1284578451">
          <w:marLeft w:val="640"/>
          <w:marRight w:val="0"/>
          <w:marTop w:val="0"/>
          <w:marBottom w:val="0"/>
          <w:divBdr>
            <w:top w:val="none" w:sz="0" w:space="0" w:color="auto"/>
            <w:left w:val="none" w:sz="0" w:space="0" w:color="auto"/>
            <w:bottom w:val="none" w:sz="0" w:space="0" w:color="auto"/>
            <w:right w:val="none" w:sz="0" w:space="0" w:color="auto"/>
          </w:divBdr>
        </w:div>
        <w:div w:id="1555313249">
          <w:marLeft w:val="640"/>
          <w:marRight w:val="0"/>
          <w:marTop w:val="0"/>
          <w:marBottom w:val="0"/>
          <w:divBdr>
            <w:top w:val="none" w:sz="0" w:space="0" w:color="auto"/>
            <w:left w:val="none" w:sz="0" w:space="0" w:color="auto"/>
            <w:bottom w:val="none" w:sz="0" w:space="0" w:color="auto"/>
            <w:right w:val="none" w:sz="0" w:space="0" w:color="auto"/>
          </w:divBdr>
        </w:div>
        <w:div w:id="950741154">
          <w:marLeft w:val="640"/>
          <w:marRight w:val="0"/>
          <w:marTop w:val="0"/>
          <w:marBottom w:val="0"/>
          <w:divBdr>
            <w:top w:val="none" w:sz="0" w:space="0" w:color="auto"/>
            <w:left w:val="none" w:sz="0" w:space="0" w:color="auto"/>
            <w:bottom w:val="none" w:sz="0" w:space="0" w:color="auto"/>
            <w:right w:val="none" w:sz="0" w:space="0" w:color="auto"/>
          </w:divBdr>
        </w:div>
        <w:div w:id="1927954077">
          <w:marLeft w:val="640"/>
          <w:marRight w:val="0"/>
          <w:marTop w:val="0"/>
          <w:marBottom w:val="0"/>
          <w:divBdr>
            <w:top w:val="none" w:sz="0" w:space="0" w:color="auto"/>
            <w:left w:val="none" w:sz="0" w:space="0" w:color="auto"/>
            <w:bottom w:val="none" w:sz="0" w:space="0" w:color="auto"/>
            <w:right w:val="none" w:sz="0" w:space="0" w:color="auto"/>
          </w:divBdr>
        </w:div>
        <w:div w:id="1248153000">
          <w:marLeft w:val="640"/>
          <w:marRight w:val="0"/>
          <w:marTop w:val="0"/>
          <w:marBottom w:val="0"/>
          <w:divBdr>
            <w:top w:val="none" w:sz="0" w:space="0" w:color="auto"/>
            <w:left w:val="none" w:sz="0" w:space="0" w:color="auto"/>
            <w:bottom w:val="none" w:sz="0" w:space="0" w:color="auto"/>
            <w:right w:val="none" w:sz="0" w:space="0" w:color="auto"/>
          </w:divBdr>
        </w:div>
        <w:div w:id="29695681">
          <w:marLeft w:val="640"/>
          <w:marRight w:val="0"/>
          <w:marTop w:val="0"/>
          <w:marBottom w:val="0"/>
          <w:divBdr>
            <w:top w:val="none" w:sz="0" w:space="0" w:color="auto"/>
            <w:left w:val="none" w:sz="0" w:space="0" w:color="auto"/>
            <w:bottom w:val="none" w:sz="0" w:space="0" w:color="auto"/>
            <w:right w:val="none" w:sz="0" w:space="0" w:color="auto"/>
          </w:divBdr>
        </w:div>
        <w:div w:id="1855800471">
          <w:marLeft w:val="640"/>
          <w:marRight w:val="0"/>
          <w:marTop w:val="0"/>
          <w:marBottom w:val="0"/>
          <w:divBdr>
            <w:top w:val="none" w:sz="0" w:space="0" w:color="auto"/>
            <w:left w:val="none" w:sz="0" w:space="0" w:color="auto"/>
            <w:bottom w:val="none" w:sz="0" w:space="0" w:color="auto"/>
            <w:right w:val="none" w:sz="0" w:space="0" w:color="auto"/>
          </w:divBdr>
        </w:div>
        <w:div w:id="1342077764">
          <w:marLeft w:val="640"/>
          <w:marRight w:val="0"/>
          <w:marTop w:val="0"/>
          <w:marBottom w:val="0"/>
          <w:divBdr>
            <w:top w:val="none" w:sz="0" w:space="0" w:color="auto"/>
            <w:left w:val="none" w:sz="0" w:space="0" w:color="auto"/>
            <w:bottom w:val="none" w:sz="0" w:space="0" w:color="auto"/>
            <w:right w:val="none" w:sz="0" w:space="0" w:color="auto"/>
          </w:divBdr>
        </w:div>
        <w:div w:id="1599412574">
          <w:marLeft w:val="640"/>
          <w:marRight w:val="0"/>
          <w:marTop w:val="0"/>
          <w:marBottom w:val="0"/>
          <w:divBdr>
            <w:top w:val="none" w:sz="0" w:space="0" w:color="auto"/>
            <w:left w:val="none" w:sz="0" w:space="0" w:color="auto"/>
            <w:bottom w:val="none" w:sz="0" w:space="0" w:color="auto"/>
            <w:right w:val="none" w:sz="0" w:space="0" w:color="auto"/>
          </w:divBdr>
        </w:div>
        <w:div w:id="1481969650">
          <w:marLeft w:val="640"/>
          <w:marRight w:val="0"/>
          <w:marTop w:val="0"/>
          <w:marBottom w:val="0"/>
          <w:divBdr>
            <w:top w:val="none" w:sz="0" w:space="0" w:color="auto"/>
            <w:left w:val="none" w:sz="0" w:space="0" w:color="auto"/>
            <w:bottom w:val="none" w:sz="0" w:space="0" w:color="auto"/>
            <w:right w:val="none" w:sz="0" w:space="0" w:color="auto"/>
          </w:divBdr>
        </w:div>
        <w:div w:id="1589921666">
          <w:marLeft w:val="640"/>
          <w:marRight w:val="0"/>
          <w:marTop w:val="0"/>
          <w:marBottom w:val="0"/>
          <w:divBdr>
            <w:top w:val="none" w:sz="0" w:space="0" w:color="auto"/>
            <w:left w:val="none" w:sz="0" w:space="0" w:color="auto"/>
            <w:bottom w:val="none" w:sz="0" w:space="0" w:color="auto"/>
            <w:right w:val="none" w:sz="0" w:space="0" w:color="auto"/>
          </w:divBdr>
        </w:div>
        <w:div w:id="1150176365">
          <w:marLeft w:val="640"/>
          <w:marRight w:val="0"/>
          <w:marTop w:val="0"/>
          <w:marBottom w:val="0"/>
          <w:divBdr>
            <w:top w:val="none" w:sz="0" w:space="0" w:color="auto"/>
            <w:left w:val="none" w:sz="0" w:space="0" w:color="auto"/>
            <w:bottom w:val="none" w:sz="0" w:space="0" w:color="auto"/>
            <w:right w:val="none" w:sz="0" w:space="0" w:color="auto"/>
          </w:divBdr>
        </w:div>
        <w:div w:id="574053836">
          <w:marLeft w:val="640"/>
          <w:marRight w:val="0"/>
          <w:marTop w:val="0"/>
          <w:marBottom w:val="0"/>
          <w:divBdr>
            <w:top w:val="none" w:sz="0" w:space="0" w:color="auto"/>
            <w:left w:val="none" w:sz="0" w:space="0" w:color="auto"/>
            <w:bottom w:val="none" w:sz="0" w:space="0" w:color="auto"/>
            <w:right w:val="none" w:sz="0" w:space="0" w:color="auto"/>
          </w:divBdr>
        </w:div>
        <w:div w:id="302933597">
          <w:marLeft w:val="640"/>
          <w:marRight w:val="0"/>
          <w:marTop w:val="0"/>
          <w:marBottom w:val="0"/>
          <w:divBdr>
            <w:top w:val="none" w:sz="0" w:space="0" w:color="auto"/>
            <w:left w:val="none" w:sz="0" w:space="0" w:color="auto"/>
            <w:bottom w:val="none" w:sz="0" w:space="0" w:color="auto"/>
            <w:right w:val="none" w:sz="0" w:space="0" w:color="auto"/>
          </w:divBdr>
        </w:div>
        <w:div w:id="871039018">
          <w:marLeft w:val="640"/>
          <w:marRight w:val="0"/>
          <w:marTop w:val="0"/>
          <w:marBottom w:val="0"/>
          <w:divBdr>
            <w:top w:val="none" w:sz="0" w:space="0" w:color="auto"/>
            <w:left w:val="none" w:sz="0" w:space="0" w:color="auto"/>
            <w:bottom w:val="none" w:sz="0" w:space="0" w:color="auto"/>
            <w:right w:val="none" w:sz="0" w:space="0" w:color="auto"/>
          </w:divBdr>
        </w:div>
        <w:div w:id="1253126916">
          <w:marLeft w:val="640"/>
          <w:marRight w:val="0"/>
          <w:marTop w:val="0"/>
          <w:marBottom w:val="0"/>
          <w:divBdr>
            <w:top w:val="none" w:sz="0" w:space="0" w:color="auto"/>
            <w:left w:val="none" w:sz="0" w:space="0" w:color="auto"/>
            <w:bottom w:val="none" w:sz="0" w:space="0" w:color="auto"/>
            <w:right w:val="none" w:sz="0" w:space="0" w:color="auto"/>
          </w:divBdr>
        </w:div>
        <w:div w:id="1793473426">
          <w:marLeft w:val="640"/>
          <w:marRight w:val="0"/>
          <w:marTop w:val="0"/>
          <w:marBottom w:val="0"/>
          <w:divBdr>
            <w:top w:val="none" w:sz="0" w:space="0" w:color="auto"/>
            <w:left w:val="none" w:sz="0" w:space="0" w:color="auto"/>
            <w:bottom w:val="none" w:sz="0" w:space="0" w:color="auto"/>
            <w:right w:val="none" w:sz="0" w:space="0" w:color="auto"/>
          </w:divBdr>
        </w:div>
        <w:div w:id="1085808694">
          <w:marLeft w:val="640"/>
          <w:marRight w:val="0"/>
          <w:marTop w:val="0"/>
          <w:marBottom w:val="0"/>
          <w:divBdr>
            <w:top w:val="none" w:sz="0" w:space="0" w:color="auto"/>
            <w:left w:val="none" w:sz="0" w:space="0" w:color="auto"/>
            <w:bottom w:val="none" w:sz="0" w:space="0" w:color="auto"/>
            <w:right w:val="none" w:sz="0" w:space="0" w:color="auto"/>
          </w:divBdr>
        </w:div>
        <w:div w:id="1734236512">
          <w:marLeft w:val="640"/>
          <w:marRight w:val="0"/>
          <w:marTop w:val="0"/>
          <w:marBottom w:val="0"/>
          <w:divBdr>
            <w:top w:val="none" w:sz="0" w:space="0" w:color="auto"/>
            <w:left w:val="none" w:sz="0" w:space="0" w:color="auto"/>
            <w:bottom w:val="none" w:sz="0" w:space="0" w:color="auto"/>
            <w:right w:val="none" w:sz="0" w:space="0" w:color="auto"/>
          </w:divBdr>
        </w:div>
        <w:div w:id="1122384771">
          <w:marLeft w:val="640"/>
          <w:marRight w:val="0"/>
          <w:marTop w:val="0"/>
          <w:marBottom w:val="0"/>
          <w:divBdr>
            <w:top w:val="none" w:sz="0" w:space="0" w:color="auto"/>
            <w:left w:val="none" w:sz="0" w:space="0" w:color="auto"/>
            <w:bottom w:val="none" w:sz="0" w:space="0" w:color="auto"/>
            <w:right w:val="none" w:sz="0" w:space="0" w:color="auto"/>
          </w:divBdr>
        </w:div>
        <w:div w:id="1232277447">
          <w:marLeft w:val="640"/>
          <w:marRight w:val="0"/>
          <w:marTop w:val="0"/>
          <w:marBottom w:val="0"/>
          <w:divBdr>
            <w:top w:val="none" w:sz="0" w:space="0" w:color="auto"/>
            <w:left w:val="none" w:sz="0" w:space="0" w:color="auto"/>
            <w:bottom w:val="none" w:sz="0" w:space="0" w:color="auto"/>
            <w:right w:val="none" w:sz="0" w:space="0" w:color="auto"/>
          </w:divBdr>
        </w:div>
        <w:div w:id="94714162">
          <w:marLeft w:val="640"/>
          <w:marRight w:val="0"/>
          <w:marTop w:val="0"/>
          <w:marBottom w:val="0"/>
          <w:divBdr>
            <w:top w:val="none" w:sz="0" w:space="0" w:color="auto"/>
            <w:left w:val="none" w:sz="0" w:space="0" w:color="auto"/>
            <w:bottom w:val="none" w:sz="0" w:space="0" w:color="auto"/>
            <w:right w:val="none" w:sz="0" w:space="0" w:color="auto"/>
          </w:divBdr>
        </w:div>
        <w:div w:id="1706127838">
          <w:marLeft w:val="640"/>
          <w:marRight w:val="0"/>
          <w:marTop w:val="0"/>
          <w:marBottom w:val="0"/>
          <w:divBdr>
            <w:top w:val="none" w:sz="0" w:space="0" w:color="auto"/>
            <w:left w:val="none" w:sz="0" w:space="0" w:color="auto"/>
            <w:bottom w:val="none" w:sz="0" w:space="0" w:color="auto"/>
            <w:right w:val="none" w:sz="0" w:space="0" w:color="auto"/>
          </w:divBdr>
        </w:div>
        <w:div w:id="1531189662">
          <w:marLeft w:val="640"/>
          <w:marRight w:val="0"/>
          <w:marTop w:val="0"/>
          <w:marBottom w:val="0"/>
          <w:divBdr>
            <w:top w:val="none" w:sz="0" w:space="0" w:color="auto"/>
            <w:left w:val="none" w:sz="0" w:space="0" w:color="auto"/>
            <w:bottom w:val="none" w:sz="0" w:space="0" w:color="auto"/>
            <w:right w:val="none" w:sz="0" w:space="0" w:color="auto"/>
          </w:divBdr>
        </w:div>
        <w:div w:id="511989733">
          <w:marLeft w:val="640"/>
          <w:marRight w:val="0"/>
          <w:marTop w:val="0"/>
          <w:marBottom w:val="0"/>
          <w:divBdr>
            <w:top w:val="none" w:sz="0" w:space="0" w:color="auto"/>
            <w:left w:val="none" w:sz="0" w:space="0" w:color="auto"/>
            <w:bottom w:val="none" w:sz="0" w:space="0" w:color="auto"/>
            <w:right w:val="none" w:sz="0" w:space="0" w:color="auto"/>
          </w:divBdr>
        </w:div>
      </w:divsChild>
    </w:div>
    <w:div w:id="599292432">
      <w:bodyDiv w:val="1"/>
      <w:marLeft w:val="0"/>
      <w:marRight w:val="0"/>
      <w:marTop w:val="0"/>
      <w:marBottom w:val="0"/>
      <w:divBdr>
        <w:top w:val="none" w:sz="0" w:space="0" w:color="auto"/>
        <w:left w:val="none" w:sz="0" w:space="0" w:color="auto"/>
        <w:bottom w:val="none" w:sz="0" w:space="0" w:color="auto"/>
        <w:right w:val="none" w:sz="0" w:space="0" w:color="auto"/>
      </w:divBdr>
      <w:divsChild>
        <w:div w:id="1766924472">
          <w:marLeft w:val="640"/>
          <w:marRight w:val="0"/>
          <w:marTop w:val="0"/>
          <w:marBottom w:val="0"/>
          <w:divBdr>
            <w:top w:val="none" w:sz="0" w:space="0" w:color="auto"/>
            <w:left w:val="none" w:sz="0" w:space="0" w:color="auto"/>
            <w:bottom w:val="none" w:sz="0" w:space="0" w:color="auto"/>
            <w:right w:val="none" w:sz="0" w:space="0" w:color="auto"/>
          </w:divBdr>
        </w:div>
        <w:div w:id="2080442738">
          <w:marLeft w:val="640"/>
          <w:marRight w:val="0"/>
          <w:marTop w:val="0"/>
          <w:marBottom w:val="0"/>
          <w:divBdr>
            <w:top w:val="none" w:sz="0" w:space="0" w:color="auto"/>
            <w:left w:val="none" w:sz="0" w:space="0" w:color="auto"/>
            <w:bottom w:val="none" w:sz="0" w:space="0" w:color="auto"/>
            <w:right w:val="none" w:sz="0" w:space="0" w:color="auto"/>
          </w:divBdr>
        </w:div>
        <w:div w:id="2088646503">
          <w:marLeft w:val="640"/>
          <w:marRight w:val="0"/>
          <w:marTop w:val="0"/>
          <w:marBottom w:val="0"/>
          <w:divBdr>
            <w:top w:val="none" w:sz="0" w:space="0" w:color="auto"/>
            <w:left w:val="none" w:sz="0" w:space="0" w:color="auto"/>
            <w:bottom w:val="none" w:sz="0" w:space="0" w:color="auto"/>
            <w:right w:val="none" w:sz="0" w:space="0" w:color="auto"/>
          </w:divBdr>
        </w:div>
        <w:div w:id="1972861039">
          <w:marLeft w:val="640"/>
          <w:marRight w:val="0"/>
          <w:marTop w:val="0"/>
          <w:marBottom w:val="0"/>
          <w:divBdr>
            <w:top w:val="none" w:sz="0" w:space="0" w:color="auto"/>
            <w:left w:val="none" w:sz="0" w:space="0" w:color="auto"/>
            <w:bottom w:val="none" w:sz="0" w:space="0" w:color="auto"/>
            <w:right w:val="none" w:sz="0" w:space="0" w:color="auto"/>
          </w:divBdr>
        </w:div>
        <w:div w:id="1831748655">
          <w:marLeft w:val="640"/>
          <w:marRight w:val="0"/>
          <w:marTop w:val="0"/>
          <w:marBottom w:val="0"/>
          <w:divBdr>
            <w:top w:val="none" w:sz="0" w:space="0" w:color="auto"/>
            <w:left w:val="none" w:sz="0" w:space="0" w:color="auto"/>
            <w:bottom w:val="none" w:sz="0" w:space="0" w:color="auto"/>
            <w:right w:val="none" w:sz="0" w:space="0" w:color="auto"/>
          </w:divBdr>
        </w:div>
        <w:div w:id="1877616704">
          <w:marLeft w:val="640"/>
          <w:marRight w:val="0"/>
          <w:marTop w:val="0"/>
          <w:marBottom w:val="0"/>
          <w:divBdr>
            <w:top w:val="none" w:sz="0" w:space="0" w:color="auto"/>
            <w:left w:val="none" w:sz="0" w:space="0" w:color="auto"/>
            <w:bottom w:val="none" w:sz="0" w:space="0" w:color="auto"/>
            <w:right w:val="none" w:sz="0" w:space="0" w:color="auto"/>
          </w:divBdr>
        </w:div>
        <w:div w:id="581522246">
          <w:marLeft w:val="640"/>
          <w:marRight w:val="0"/>
          <w:marTop w:val="0"/>
          <w:marBottom w:val="0"/>
          <w:divBdr>
            <w:top w:val="none" w:sz="0" w:space="0" w:color="auto"/>
            <w:left w:val="none" w:sz="0" w:space="0" w:color="auto"/>
            <w:bottom w:val="none" w:sz="0" w:space="0" w:color="auto"/>
            <w:right w:val="none" w:sz="0" w:space="0" w:color="auto"/>
          </w:divBdr>
        </w:div>
        <w:div w:id="1041437008">
          <w:marLeft w:val="640"/>
          <w:marRight w:val="0"/>
          <w:marTop w:val="0"/>
          <w:marBottom w:val="0"/>
          <w:divBdr>
            <w:top w:val="none" w:sz="0" w:space="0" w:color="auto"/>
            <w:left w:val="none" w:sz="0" w:space="0" w:color="auto"/>
            <w:bottom w:val="none" w:sz="0" w:space="0" w:color="auto"/>
            <w:right w:val="none" w:sz="0" w:space="0" w:color="auto"/>
          </w:divBdr>
        </w:div>
        <w:div w:id="1661424468">
          <w:marLeft w:val="640"/>
          <w:marRight w:val="0"/>
          <w:marTop w:val="0"/>
          <w:marBottom w:val="0"/>
          <w:divBdr>
            <w:top w:val="none" w:sz="0" w:space="0" w:color="auto"/>
            <w:left w:val="none" w:sz="0" w:space="0" w:color="auto"/>
            <w:bottom w:val="none" w:sz="0" w:space="0" w:color="auto"/>
            <w:right w:val="none" w:sz="0" w:space="0" w:color="auto"/>
          </w:divBdr>
        </w:div>
        <w:div w:id="204027517">
          <w:marLeft w:val="640"/>
          <w:marRight w:val="0"/>
          <w:marTop w:val="0"/>
          <w:marBottom w:val="0"/>
          <w:divBdr>
            <w:top w:val="none" w:sz="0" w:space="0" w:color="auto"/>
            <w:left w:val="none" w:sz="0" w:space="0" w:color="auto"/>
            <w:bottom w:val="none" w:sz="0" w:space="0" w:color="auto"/>
            <w:right w:val="none" w:sz="0" w:space="0" w:color="auto"/>
          </w:divBdr>
        </w:div>
        <w:div w:id="1322469549">
          <w:marLeft w:val="640"/>
          <w:marRight w:val="0"/>
          <w:marTop w:val="0"/>
          <w:marBottom w:val="0"/>
          <w:divBdr>
            <w:top w:val="none" w:sz="0" w:space="0" w:color="auto"/>
            <w:left w:val="none" w:sz="0" w:space="0" w:color="auto"/>
            <w:bottom w:val="none" w:sz="0" w:space="0" w:color="auto"/>
            <w:right w:val="none" w:sz="0" w:space="0" w:color="auto"/>
          </w:divBdr>
        </w:div>
        <w:div w:id="940532881">
          <w:marLeft w:val="640"/>
          <w:marRight w:val="0"/>
          <w:marTop w:val="0"/>
          <w:marBottom w:val="0"/>
          <w:divBdr>
            <w:top w:val="none" w:sz="0" w:space="0" w:color="auto"/>
            <w:left w:val="none" w:sz="0" w:space="0" w:color="auto"/>
            <w:bottom w:val="none" w:sz="0" w:space="0" w:color="auto"/>
            <w:right w:val="none" w:sz="0" w:space="0" w:color="auto"/>
          </w:divBdr>
        </w:div>
        <w:div w:id="1163164651">
          <w:marLeft w:val="640"/>
          <w:marRight w:val="0"/>
          <w:marTop w:val="0"/>
          <w:marBottom w:val="0"/>
          <w:divBdr>
            <w:top w:val="none" w:sz="0" w:space="0" w:color="auto"/>
            <w:left w:val="none" w:sz="0" w:space="0" w:color="auto"/>
            <w:bottom w:val="none" w:sz="0" w:space="0" w:color="auto"/>
            <w:right w:val="none" w:sz="0" w:space="0" w:color="auto"/>
          </w:divBdr>
        </w:div>
        <w:div w:id="628049285">
          <w:marLeft w:val="640"/>
          <w:marRight w:val="0"/>
          <w:marTop w:val="0"/>
          <w:marBottom w:val="0"/>
          <w:divBdr>
            <w:top w:val="none" w:sz="0" w:space="0" w:color="auto"/>
            <w:left w:val="none" w:sz="0" w:space="0" w:color="auto"/>
            <w:bottom w:val="none" w:sz="0" w:space="0" w:color="auto"/>
            <w:right w:val="none" w:sz="0" w:space="0" w:color="auto"/>
          </w:divBdr>
        </w:div>
        <w:div w:id="1405378449">
          <w:marLeft w:val="640"/>
          <w:marRight w:val="0"/>
          <w:marTop w:val="0"/>
          <w:marBottom w:val="0"/>
          <w:divBdr>
            <w:top w:val="none" w:sz="0" w:space="0" w:color="auto"/>
            <w:left w:val="none" w:sz="0" w:space="0" w:color="auto"/>
            <w:bottom w:val="none" w:sz="0" w:space="0" w:color="auto"/>
            <w:right w:val="none" w:sz="0" w:space="0" w:color="auto"/>
          </w:divBdr>
        </w:div>
        <w:div w:id="771243245">
          <w:marLeft w:val="640"/>
          <w:marRight w:val="0"/>
          <w:marTop w:val="0"/>
          <w:marBottom w:val="0"/>
          <w:divBdr>
            <w:top w:val="none" w:sz="0" w:space="0" w:color="auto"/>
            <w:left w:val="none" w:sz="0" w:space="0" w:color="auto"/>
            <w:bottom w:val="none" w:sz="0" w:space="0" w:color="auto"/>
            <w:right w:val="none" w:sz="0" w:space="0" w:color="auto"/>
          </w:divBdr>
        </w:div>
        <w:div w:id="692002941">
          <w:marLeft w:val="640"/>
          <w:marRight w:val="0"/>
          <w:marTop w:val="0"/>
          <w:marBottom w:val="0"/>
          <w:divBdr>
            <w:top w:val="none" w:sz="0" w:space="0" w:color="auto"/>
            <w:left w:val="none" w:sz="0" w:space="0" w:color="auto"/>
            <w:bottom w:val="none" w:sz="0" w:space="0" w:color="auto"/>
            <w:right w:val="none" w:sz="0" w:space="0" w:color="auto"/>
          </w:divBdr>
        </w:div>
        <w:div w:id="27804216">
          <w:marLeft w:val="640"/>
          <w:marRight w:val="0"/>
          <w:marTop w:val="0"/>
          <w:marBottom w:val="0"/>
          <w:divBdr>
            <w:top w:val="none" w:sz="0" w:space="0" w:color="auto"/>
            <w:left w:val="none" w:sz="0" w:space="0" w:color="auto"/>
            <w:bottom w:val="none" w:sz="0" w:space="0" w:color="auto"/>
            <w:right w:val="none" w:sz="0" w:space="0" w:color="auto"/>
          </w:divBdr>
        </w:div>
        <w:div w:id="1820808107">
          <w:marLeft w:val="640"/>
          <w:marRight w:val="0"/>
          <w:marTop w:val="0"/>
          <w:marBottom w:val="0"/>
          <w:divBdr>
            <w:top w:val="none" w:sz="0" w:space="0" w:color="auto"/>
            <w:left w:val="none" w:sz="0" w:space="0" w:color="auto"/>
            <w:bottom w:val="none" w:sz="0" w:space="0" w:color="auto"/>
            <w:right w:val="none" w:sz="0" w:space="0" w:color="auto"/>
          </w:divBdr>
        </w:div>
        <w:div w:id="1547834074">
          <w:marLeft w:val="640"/>
          <w:marRight w:val="0"/>
          <w:marTop w:val="0"/>
          <w:marBottom w:val="0"/>
          <w:divBdr>
            <w:top w:val="none" w:sz="0" w:space="0" w:color="auto"/>
            <w:left w:val="none" w:sz="0" w:space="0" w:color="auto"/>
            <w:bottom w:val="none" w:sz="0" w:space="0" w:color="auto"/>
            <w:right w:val="none" w:sz="0" w:space="0" w:color="auto"/>
          </w:divBdr>
        </w:div>
        <w:div w:id="901209504">
          <w:marLeft w:val="640"/>
          <w:marRight w:val="0"/>
          <w:marTop w:val="0"/>
          <w:marBottom w:val="0"/>
          <w:divBdr>
            <w:top w:val="none" w:sz="0" w:space="0" w:color="auto"/>
            <w:left w:val="none" w:sz="0" w:space="0" w:color="auto"/>
            <w:bottom w:val="none" w:sz="0" w:space="0" w:color="auto"/>
            <w:right w:val="none" w:sz="0" w:space="0" w:color="auto"/>
          </w:divBdr>
        </w:div>
        <w:div w:id="2102795219">
          <w:marLeft w:val="640"/>
          <w:marRight w:val="0"/>
          <w:marTop w:val="0"/>
          <w:marBottom w:val="0"/>
          <w:divBdr>
            <w:top w:val="none" w:sz="0" w:space="0" w:color="auto"/>
            <w:left w:val="none" w:sz="0" w:space="0" w:color="auto"/>
            <w:bottom w:val="none" w:sz="0" w:space="0" w:color="auto"/>
            <w:right w:val="none" w:sz="0" w:space="0" w:color="auto"/>
          </w:divBdr>
        </w:div>
        <w:div w:id="970209007">
          <w:marLeft w:val="640"/>
          <w:marRight w:val="0"/>
          <w:marTop w:val="0"/>
          <w:marBottom w:val="0"/>
          <w:divBdr>
            <w:top w:val="none" w:sz="0" w:space="0" w:color="auto"/>
            <w:left w:val="none" w:sz="0" w:space="0" w:color="auto"/>
            <w:bottom w:val="none" w:sz="0" w:space="0" w:color="auto"/>
            <w:right w:val="none" w:sz="0" w:space="0" w:color="auto"/>
          </w:divBdr>
        </w:div>
        <w:div w:id="805317756">
          <w:marLeft w:val="640"/>
          <w:marRight w:val="0"/>
          <w:marTop w:val="0"/>
          <w:marBottom w:val="0"/>
          <w:divBdr>
            <w:top w:val="none" w:sz="0" w:space="0" w:color="auto"/>
            <w:left w:val="none" w:sz="0" w:space="0" w:color="auto"/>
            <w:bottom w:val="none" w:sz="0" w:space="0" w:color="auto"/>
            <w:right w:val="none" w:sz="0" w:space="0" w:color="auto"/>
          </w:divBdr>
        </w:div>
        <w:div w:id="966280412">
          <w:marLeft w:val="640"/>
          <w:marRight w:val="0"/>
          <w:marTop w:val="0"/>
          <w:marBottom w:val="0"/>
          <w:divBdr>
            <w:top w:val="none" w:sz="0" w:space="0" w:color="auto"/>
            <w:left w:val="none" w:sz="0" w:space="0" w:color="auto"/>
            <w:bottom w:val="none" w:sz="0" w:space="0" w:color="auto"/>
            <w:right w:val="none" w:sz="0" w:space="0" w:color="auto"/>
          </w:divBdr>
        </w:div>
        <w:div w:id="100957978">
          <w:marLeft w:val="640"/>
          <w:marRight w:val="0"/>
          <w:marTop w:val="0"/>
          <w:marBottom w:val="0"/>
          <w:divBdr>
            <w:top w:val="none" w:sz="0" w:space="0" w:color="auto"/>
            <w:left w:val="none" w:sz="0" w:space="0" w:color="auto"/>
            <w:bottom w:val="none" w:sz="0" w:space="0" w:color="auto"/>
            <w:right w:val="none" w:sz="0" w:space="0" w:color="auto"/>
          </w:divBdr>
        </w:div>
        <w:div w:id="99842464">
          <w:marLeft w:val="640"/>
          <w:marRight w:val="0"/>
          <w:marTop w:val="0"/>
          <w:marBottom w:val="0"/>
          <w:divBdr>
            <w:top w:val="none" w:sz="0" w:space="0" w:color="auto"/>
            <w:left w:val="none" w:sz="0" w:space="0" w:color="auto"/>
            <w:bottom w:val="none" w:sz="0" w:space="0" w:color="auto"/>
            <w:right w:val="none" w:sz="0" w:space="0" w:color="auto"/>
          </w:divBdr>
        </w:div>
        <w:div w:id="92477687">
          <w:marLeft w:val="640"/>
          <w:marRight w:val="0"/>
          <w:marTop w:val="0"/>
          <w:marBottom w:val="0"/>
          <w:divBdr>
            <w:top w:val="none" w:sz="0" w:space="0" w:color="auto"/>
            <w:left w:val="none" w:sz="0" w:space="0" w:color="auto"/>
            <w:bottom w:val="none" w:sz="0" w:space="0" w:color="auto"/>
            <w:right w:val="none" w:sz="0" w:space="0" w:color="auto"/>
          </w:divBdr>
        </w:div>
        <w:div w:id="145321149">
          <w:marLeft w:val="640"/>
          <w:marRight w:val="0"/>
          <w:marTop w:val="0"/>
          <w:marBottom w:val="0"/>
          <w:divBdr>
            <w:top w:val="none" w:sz="0" w:space="0" w:color="auto"/>
            <w:left w:val="none" w:sz="0" w:space="0" w:color="auto"/>
            <w:bottom w:val="none" w:sz="0" w:space="0" w:color="auto"/>
            <w:right w:val="none" w:sz="0" w:space="0" w:color="auto"/>
          </w:divBdr>
        </w:div>
        <w:div w:id="1409310234">
          <w:marLeft w:val="640"/>
          <w:marRight w:val="0"/>
          <w:marTop w:val="0"/>
          <w:marBottom w:val="0"/>
          <w:divBdr>
            <w:top w:val="none" w:sz="0" w:space="0" w:color="auto"/>
            <w:left w:val="none" w:sz="0" w:space="0" w:color="auto"/>
            <w:bottom w:val="none" w:sz="0" w:space="0" w:color="auto"/>
            <w:right w:val="none" w:sz="0" w:space="0" w:color="auto"/>
          </w:divBdr>
        </w:div>
        <w:div w:id="486939670">
          <w:marLeft w:val="640"/>
          <w:marRight w:val="0"/>
          <w:marTop w:val="0"/>
          <w:marBottom w:val="0"/>
          <w:divBdr>
            <w:top w:val="none" w:sz="0" w:space="0" w:color="auto"/>
            <w:left w:val="none" w:sz="0" w:space="0" w:color="auto"/>
            <w:bottom w:val="none" w:sz="0" w:space="0" w:color="auto"/>
            <w:right w:val="none" w:sz="0" w:space="0" w:color="auto"/>
          </w:divBdr>
        </w:div>
        <w:div w:id="1953857533">
          <w:marLeft w:val="640"/>
          <w:marRight w:val="0"/>
          <w:marTop w:val="0"/>
          <w:marBottom w:val="0"/>
          <w:divBdr>
            <w:top w:val="none" w:sz="0" w:space="0" w:color="auto"/>
            <w:left w:val="none" w:sz="0" w:space="0" w:color="auto"/>
            <w:bottom w:val="none" w:sz="0" w:space="0" w:color="auto"/>
            <w:right w:val="none" w:sz="0" w:space="0" w:color="auto"/>
          </w:divBdr>
        </w:div>
        <w:div w:id="386879552">
          <w:marLeft w:val="640"/>
          <w:marRight w:val="0"/>
          <w:marTop w:val="0"/>
          <w:marBottom w:val="0"/>
          <w:divBdr>
            <w:top w:val="none" w:sz="0" w:space="0" w:color="auto"/>
            <w:left w:val="none" w:sz="0" w:space="0" w:color="auto"/>
            <w:bottom w:val="none" w:sz="0" w:space="0" w:color="auto"/>
            <w:right w:val="none" w:sz="0" w:space="0" w:color="auto"/>
          </w:divBdr>
        </w:div>
        <w:div w:id="1479107239">
          <w:marLeft w:val="640"/>
          <w:marRight w:val="0"/>
          <w:marTop w:val="0"/>
          <w:marBottom w:val="0"/>
          <w:divBdr>
            <w:top w:val="none" w:sz="0" w:space="0" w:color="auto"/>
            <w:left w:val="none" w:sz="0" w:space="0" w:color="auto"/>
            <w:bottom w:val="none" w:sz="0" w:space="0" w:color="auto"/>
            <w:right w:val="none" w:sz="0" w:space="0" w:color="auto"/>
          </w:divBdr>
        </w:div>
        <w:div w:id="846751078">
          <w:marLeft w:val="640"/>
          <w:marRight w:val="0"/>
          <w:marTop w:val="0"/>
          <w:marBottom w:val="0"/>
          <w:divBdr>
            <w:top w:val="none" w:sz="0" w:space="0" w:color="auto"/>
            <w:left w:val="none" w:sz="0" w:space="0" w:color="auto"/>
            <w:bottom w:val="none" w:sz="0" w:space="0" w:color="auto"/>
            <w:right w:val="none" w:sz="0" w:space="0" w:color="auto"/>
          </w:divBdr>
        </w:div>
        <w:div w:id="736585572">
          <w:marLeft w:val="640"/>
          <w:marRight w:val="0"/>
          <w:marTop w:val="0"/>
          <w:marBottom w:val="0"/>
          <w:divBdr>
            <w:top w:val="none" w:sz="0" w:space="0" w:color="auto"/>
            <w:left w:val="none" w:sz="0" w:space="0" w:color="auto"/>
            <w:bottom w:val="none" w:sz="0" w:space="0" w:color="auto"/>
            <w:right w:val="none" w:sz="0" w:space="0" w:color="auto"/>
          </w:divBdr>
        </w:div>
      </w:divsChild>
    </w:div>
    <w:div w:id="679936633">
      <w:bodyDiv w:val="1"/>
      <w:marLeft w:val="0"/>
      <w:marRight w:val="0"/>
      <w:marTop w:val="0"/>
      <w:marBottom w:val="0"/>
      <w:divBdr>
        <w:top w:val="none" w:sz="0" w:space="0" w:color="auto"/>
        <w:left w:val="none" w:sz="0" w:space="0" w:color="auto"/>
        <w:bottom w:val="none" w:sz="0" w:space="0" w:color="auto"/>
        <w:right w:val="none" w:sz="0" w:space="0" w:color="auto"/>
      </w:divBdr>
      <w:divsChild>
        <w:div w:id="948584577">
          <w:marLeft w:val="640"/>
          <w:marRight w:val="0"/>
          <w:marTop w:val="0"/>
          <w:marBottom w:val="0"/>
          <w:divBdr>
            <w:top w:val="none" w:sz="0" w:space="0" w:color="auto"/>
            <w:left w:val="none" w:sz="0" w:space="0" w:color="auto"/>
            <w:bottom w:val="none" w:sz="0" w:space="0" w:color="auto"/>
            <w:right w:val="none" w:sz="0" w:space="0" w:color="auto"/>
          </w:divBdr>
        </w:div>
        <w:div w:id="798378107">
          <w:marLeft w:val="640"/>
          <w:marRight w:val="0"/>
          <w:marTop w:val="0"/>
          <w:marBottom w:val="0"/>
          <w:divBdr>
            <w:top w:val="none" w:sz="0" w:space="0" w:color="auto"/>
            <w:left w:val="none" w:sz="0" w:space="0" w:color="auto"/>
            <w:bottom w:val="none" w:sz="0" w:space="0" w:color="auto"/>
            <w:right w:val="none" w:sz="0" w:space="0" w:color="auto"/>
          </w:divBdr>
        </w:div>
        <w:div w:id="1682244452">
          <w:marLeft w:val="640"/>
          <w:marRight w:val="0"/>
          <w:marTop w:val="0"/>
          <w:marBottom w:val="0"/>
          <w:divBdr>
            <w:top w:val="none" w:sz="0" w:space="0" w:color="auto"/>
            <w:left w:val="none" w:sz="0" w:space="0" w:color="auto"/>
            <w:bottom w:val="none" w:sz="0" w:space="0" w:color="auto"/>
            <w:right w:val="none" w:sz="0" w:space="0" w:color="auto"/>
          </w:divBdr>
        </w:div>
        <w:div w:id="1982533670">
          <w:marLeft w:val="640"/>
          <w:marRight w:val="0"/>
          <w:marTop w:val="0"/>
          <w:marBottom w:val="0"/>
          <w:divBdr>
            <w:top w:val="none" w:sz="0" w:space="0" w:color="auto"/>
            <w:left w:val="none" w:sz="0" w:space="0" w:color="auto"/>
            <w:bottom w:val="none" w:sz="0" w:space="0" w:color="auto"/>
            <w:right w:val="none" w:sz="0" w:space="0" w:color="auto"/>
          </w:divBdr>
        </w:div>
        <w:div w:id="1805000150">
          <w:marLeft w:val="640"/>
          <w:marRight w:val="0"/>
          <w:marTop w:val="0"/>
          <w:marBottom w:val="0"/>
          <w:divBdr>
            <w:top w:val="none" w:sz="0" w:space="0" w:color="auto"/>
            <w:left w:val="none" w:sz="0" w:space="0" w:color="auto"/>
            <w:bottom w:val="none" w:sz="0" w:space="0" w:color="auto"/>
            <w:right w:val="none" w:sz="0" w:space="0" w:color="auto"/>
          </w:divBdr>
        </w:div>
        <w:div w:id="873226242">
          <w:marLeft w:val="640"/>
          <w:marRight w:val="0"/>
          <w:marTop w:val="0"/>
          <w:marBottom w:val="0"/>
          <w:divBdr>
            <w:top w:val="none" w:sz="0" w:space="0" w:color="auto"/>
            <w:left w:val="none" w:sz="0" w:space="0" w:color="auto"/>
            <w:bottom w:val="none" w:sz="0" w:space="0" w:color="auto"/>
            <w:right w:val="none" w:sz="0" w:space="0" w:color="auto"/>
          </w:divBdr>
        </w:div>
        <w:div w:id="150878866">
          <w:marLeft w:val="640"/>
          <w:marRight w:val="0"/>
          <w:marTop w:val="0"/>
          <w:marBottom w:val="0"/>
          <w:divBdr>
            <w:top w:val="none" w:sz="0" w:space="0" w:color="auto"/>
            <w:left w:val="none" w:sz="0" w:space="0" w:color="auto"/>
            <w:bottom w:val="none" w:sz="0" w:space="0" w:color="auto"/>
            <w:right w:val="none" w:sz="0" w:space="0" w:color="auto"/>
          </w:divBdr>
        </w:div>
        <w:div w:id="619142912">
          <w:marLeft w:val="640"/>
          <w:marRight w:val="0"/>
          <w:marTop w:val="0"/>
          <w:marBottom w:val="0"/>
          <w:divBdr>
            <w:top w:val="none" w:sz="0" w:space="0" w:color="auto"/>
            <w:left w:val="none" w:sz="0" w:space="0" w:color="auto"/>
            <w:bottom w:val="none" w:sz="0" w:space="0" w:color="auto"/>
            <w:right w:val="none" w:sz="0" w:space="0" w:color="auto"/>
          </w:divBdr>
        </w:div>
        <w:div w:id="1273249183">
          <w:marLeft w:val="640"/>
          <w:marRight w:val="0"/>
          <w:marTop w:val="0"/>
          <w:marBottom w:val="0"/>
          <w:divBdr>
            <w:top w:val="none" w:sz="0" w:space="0" w:color="auto"/>
            <w:left w:val="none" w:sz="0" w:space="0" w:color="auto"/>
            <w:bottom w:val="none" w:sz="0" w:space="0" w:color="auto"/>
            <w:right w:val="none" w:sz="0" w:space="0" w:color="auto"/>
          </w:divBdr>
        </w:div>
        <w:div w:id="997002110">
          <w:marLeft w:val="640"/>
          <w:marRight w:val="0"/>
          <w:marTop w:val="0"/>
          <w:marBottom w:val="0"/>
          <w:divBdr>
            <w:top w:val="none" w:sz="0" w:space="0" w:color="auto"/>
            <w:left w:val="none" w:sz="0" w:space="0" w:color="auto"/>
            <w:bottom w:val="none" w:sz="0" w:space="0" w:color="auto"/>
            <w:right w:val="none" w:sz="0" w:space="0" w:color="auto"/>
          </w:divBdr>
        </w:div>
        <w:div w:id="758676366">
          <w:marLeft w:val="640"/>
          <w:marRight w:val="0"/>
          <w:marTop w:val="0"/>
          <w:marBottom w:val="0"/>
          <w:divBdr>
            <w:top w:val="none" w:sz="0" w:space="0" w:color="auto"/>
            <w:left w:val="none" w:sz="0" w:space="0" w:color="auto"/>
            <w:bottom w:val="none" w:sz="0" w:space="0" w:color="auto"/>
            <w:right w:val="none" w:sz="0" w:space="0" w:color="auto"/>
          </w:divBdr>
        </w:div>
        <w:div w:id="1818718756">
          <w:marLeft w:val="640"/>
          <w:marRight w:val="0"/>
          <w:marTop w:val="0"/>
          <w:marBottom w:val="0"/>
          <w:divBdr>
            <w:top w:val="none" w:sz="0" w:space="0" w:color="auto"/>
            <w:left w:val="none" w:sz="0" w:space="0" w:color="auto"/>
            <w:bottom w:val="none" w:sz="0" w:space="0" w:color="auto"/>
            <w:right w:val="none" w:sz="0" w:space="0" w:color="auto"/>
          </w:divBdr>
        </w:div>
        <w:div w:id="1374619069">
          <w:marLeft w:val="640"/>
          <w:marRight w:val="0"/>
          <w:marTop w:val="0"/>
          <w:marBottom w:val="0"/>
          <w:divBdr>
            <w:top w:val="none" w:sz="0" w:space="0" w:color="auto"/>
            <w:left w:val="none" w:sz="0" w:space="0" w:color="auto"/>
            <w:bottom w:val="none" w:sz="0" w:space="0" w:color="auto"/>
            <w:right w:val="none" w:sz="0" w:space="0" w:color="auto"/>
          </w:divBdr>
        </w:div>
        <w:div w:id="1026176172">
          <w:marLeft w:val="640"/>
          <w:marRight w:val="0"/>
          <w:marTop w:val="0"/>
          <w:marBottom w:val="0"/>
          <w:divBdr>
            <w:top w:val="none" w:sz="0" w:space="0" w:color="auto"/>
            <w:left w:val="none" w:sz="0" w:space="0" w:color="auto"/>
            <w:bottom w:val="none" w:sz="0" w:space="0" w:color="auto"/>
            <w:right w:val="none" w:sz="0" w:space="0" w:color="auto"/>
          </w:divBdr>
        </w:div>
      </w:divsChild>
    </w:div>
    <w:div w:id="808013665">
      <w:bodyDiv w:val="1"/>
      <w:marLeft w:val="0"/>
      <w:marRight w:val="0"/>
      <w:marTop w:val="0"/>
      <w:marBottom w:val="0"/>
      <w:divBdr>
        <w:top w:val="none" w:sz="0" w:space="0" w:color="auto"/>
        <w:left w:val="none" w:sz="0" w:space="0" w:color="auto"/>
        <w:bottom w:val="none" w:sz="0" w:space="0" w:color="auto"/>
        <w:right w:val="none" w:sz="0" w:space="0" w:color="auto"/>
      </w:divBdr>
      <w:divsChild>
        <w:div w:id="945385729">
          <w:marLeft w:val="640"/>
          <w:marRight w:val="0"/>
          <w:marTop w:val="0"/>
          <w:marBottom w:val="0"/>
          <w:divBdr>
            <w:top w:val="none" w:sz="0" w:space="0" w:color="auto"/>
            <w:left w:val="none" w:sz="0" w:space="0" w:color="auto"/>
            <w:bottom w:val="none" w:sz="0" w:space="0" w:color="auto"/>
            <w:right w:val="none" w:sz="0" w:space="0" w:color="auto"/>
          </w:divBdr>
        </w:div>
        <w:div w:id="822622817">
          <w:marLeft w:val="640"/>
          <w:marRight w:val="0"/>
          <w:marTop w:val="0"/>
          <w:marBottom w:val="0"/>
          <w:divBdr>
            <w:top w:val="none" w:sz="0" w:space="0" w:color="auto"/>
            <w:left w:val="none" w:sz="0" w:space="0" w:color="auto"/>
            <w:bottom w:val="none" w:sz="0" w:space="0" w:color="auto"/>
            <w:right w:val="none" w:sz="0" w:space="0" w:color="auto"/>
          </w:divBdr>
        </w:div>
        <w:div w:id="651520909">
          <w:marLeft w:val="640"/>
          <w:marRight w:val="0"/>
          <w:marTop w:val="0"/>
          <w:marBottom w:val="0"/>
          <w:divBdr>
            <w:top w:val="none" w:sz="0" w:space="0" w:color="auto"/>
            <w:left w:val="none" w:sz="0" w:space="0" w:color="auto"/>
            <w:bottom w:val="none" w:sz="0" w:space="0" w:color="auto"/>
            <w:right w:val="none" w:sz="0" w:space="0" w:color="auto"/>
          </w:divBdr>
        </w:div>
        <w:div w:id="690716285">
          <w:marLeft w:val="640"/>
          <w:marRight w:val="0"/>
          <w:marTop w:val="0"/>
          <w:marBottom w:val="0"/>
          <w:divBdr>
            <w:top w:val="none" w:sz="0" w:space="0" w:color="auto"/>
            <w:left w:val="none" w:sz="0" w:space="0" w:color="auto"/>
            <w:bottom w:val="none" w:sz="0" w:space="0" w:color="auto"/>
            <w:right w:val="none" w:sz="0" w:space="0" w:color="auto"/>
          </w:divBdr>
        </w:div>
        <w:div w:id="193470331">
          <w:marLeft w:val="640"/>
          <w:marRight w:val="0"/>
          <w:marTop w:val="0"/>
          <w:marBottom w:val="0"/>
          <w:divBdr>
            <w:top w:val="none" w:sz="0" w:space="0" w:color="auto"/>
            <w:left w:val="none" w:sz="0" w:space="0" w:color="auto"/>
            <w:bottom w:val="none" w:sz="0" w:space="0" w:color="auto"/>
            <w:right w:val="none" w:sz="0" w:space="0" w:color="auto"/>
          </w:divBdr>
        </w:div>
        <w:div w:id="1807310168">
          <w:marLeft w:val="640"/>
          <w:marRight w:val="0"/>
          <w:marTop w:val="0"/>
          <w:marBottom w:val="0"/>
          <w:divBdr>
            <w:top w:val="none" w:sz="0" w:space="0" w:color="auto"/>
            <w:left w:val="none" w:sz="0" w:space="0" w:color="auto"/>
            <w:bottom w:val="none" w:sz="0" w:space="0" w:color="auto"/>
            <w:right w:val="none" w:sz="0" w:space="0" w:color="auto"/>
          </w:divBdr>
        </w:div>
        <w:div w:id="821655005">
          <w:marLeft w:val="640"/>
          <w:marRight w:val="0"/>
          <w:marTop w:val="0"/>
          <w:marBottom w:val="0"/>
          <w:divBdr>
            <w:top w:val="none" w:sz="0" w:space="0" w:color="auto"/>
            <w:left w:val="none" w:sz="0" w:space="0" w:color="auto"/>
            <w:bottom w:val="none" w:sz="0" w:space="0" w:color="auto"/>
            <w:right w:val="none" w:sz="0" w:space="0" w:color="auto"/>
          </w:divBdr>
        </w:div>
        <w:div w:id="1593583298">
          <w:marLeft w:val="640"/>
          <w:marRight w:val="0"/>
          <w:marTop w:val="0"/>
          <w:marBottom w:val="0"/>
          <w:divBdr>
            <w:top w:val="none" w:sz="0" w:space="0" w:color="auto"/>
            <w:left w:val="none" w:sz="0" w:space="0" w:color="auto"/>
            <w:bottom w:val="none" w:sz="0" w:space="0" w:color="auto"/>
            <w:right w:val="none" w:sz="0" w:space="0" w:color="auto"/>
          </w:divBdr>
        </w:div>
        <w:div w:id="1699890435">
          <w:marLeft w:val="640"/>
          <w:marRight w:val="0"/>
          <w:marTop w:val="0"/>
          <w:marBottom w:val="0"/>
          <w:divBdr>
            <w:top w:val="none" w:sz="0" w:space="0" w:color="auto"/>
            <w:left w:val="none" w:sz="0" w:space="0" w:color="auto"/>
            <w:bottom w:val="none" w:sz="0" w:space="0" w:color="auto"/>
            <w:right w:val="none" w:sz="0" w:space="0" w:color="auto"/>
          </w:divBdr>
        </w:div>
        <w:div w:id="1886092241">
          <w:marLeft w:val="640"/>
          <w:marRight w:val="0"/>
          <w:marTop w:val="0"/>
          <w:marBottom w:val="0"/>
          <w:divBdr>
            <w:top w:val="none" w:sz="0" w:space="0" w:color="auto"/>
            <w:left w:val="none" w:sz="0" w:space="0" w:color="auto"/>
            <w:bottom w:val="none" w:sz="0" w:space="0" w:color="auto"/>
            <w:right w:val="none" w:sz="0" w:space="0" w:color="auto"/>
          </w:divBdr>
        </w:div>
        <w:div w:id="1492406213">
          <w:marLeft w:val="640"/>
          <w:marRight w:val="0"/>
          <w:marTop w:val="0"/>
          <w:marBottom w:val="0"/>
          <w:divBdr>
            <w:top w:val="none" w:sz="0" w:space="0" w:color="auto"/>
            <w:left w:val="none" w:sz="0" w:space="0" w:color="auto"/>
            <w:bottom w:val="none" w:sz="0" w:space="0" w:color="auto"/>
            <w:right w:val="none" w:sz="0" w:space="0" w:color="auto"/>
          </w:divBdr>
        </w:div>
        <w:div w:id="967779491">
          <w:marLeft w:val="640"/>
          <w:marRight w:val="0"/>
          <w:marTop w:val="0"/>
          <w:marBottom w:val="0"/>
          <w:divBdr>
            <w:top w:val="none" w:sz="0" w:space="0" w:color="auto"/>
            <w:left w:val="none" w:sz="0" w:space="0" w:color="auto"/>
            <w:bottom w:val="none" w:sz="0" w:space="0" w:color="auto"/>
            <w:right w:val="none" w:sz="0" w:space="0" w:color="auto"/>
          </w:divBdr>
        </w:div>
        <w:div w:id="651251135">
          <w:marLeft w:val="640"/>
          <w:marRight w:val="0"/>
          <w:marTop w:val="0"/>
          <w:marBottom w:val="0"/>
          <w:divBdr>
            <w:top w:val="none" w:sz="0" w:space="0" w:color="auto"/>
            <w:left w:val="none" w:sz="0" w:space="0" w:color="auto"/>
            <w:bottom w:val="none" w:sz="0" w:space="0" w:color="auto"/>
            <w:right w:val="none" w:sz="0" w:space="0" w:color="auto"/>
          </w:divBdr>
        </w:div>
        <w:div w:id="1436555810">
          <w:marLeft w:val="640"/>
          <w:marRight w:val="0"/>
          <w:marTop w:val="0"/>
          <w:marBottom w:val="0"/>
          <w:divBdr>
            <w:top w:val="none" w:sz="0" w:space="0" w:color="auto"/>
            <w:left w:val="none" w:sz="0" w:space="0" w:color="auto"/>
            <w:bottom w:val="none" w:sz="0" w:space="0" w:color="auto"/>
            <w:right w:val="none" w:sz="0" w:space="0" w:color="auto"/>
          </w:divBdr>
        </w:div>
        <w:div w:id="11302104">
          <w:marLeft w:val="640"/>
          <w:marRight w:val="0"/>
          <w:marTop w:val="0"/>
          <w:marBottom w:val="0"/>
          <w:divBdr>
            <w:top w:val="none" w:sz="0" w:space="0" w:color="auto"/>
            <w:left w:val="none" w:sz="0" w:space="0" w:color="auto"/>
            <w:bottom w:val="none" w:sz="0" w:space="0" w:color="auto"/>
            <w:right w:val="none" w:sz="0" w:space="0" w:color="auto"/>
          </w:divBdr>
        </w:div>
        <w:div w:id="1873150290">
          <w:marLeft w:val="640"/>
          <w:marRight w:val="0"/>
          <w:marTop w:val="0"/>
          <w:marBottom w:val="0"/>
          <w:divBdr>
            <w:top w:val="none" w:sz="0" w:space="0" w:color="auto"/>
            <w:left w:val="none" w:sz="0" w:space="0" w:color="auto"/>
            <w:bottom w:val="none" w:sz="0" w:space="0" w:color="auto"/>
            <w:right w:val="none" w:sz="0" w:space="0" w:color="auto"/>
          </w:divBdr>
        </w:div>
        <w:div w:id="1379280332">
          <w:marLeft w:val="640"/>
          <w:marRight w:val="0"/>
          <w:marTop w:val="0"/>
          <w:marBottom w:val="0"/>
          <w:divBdr>
            <w:top w:val="none" w:sz="0" w:space="0" w:color="auto"/>
            <w:left w:val="none" w:sz="0" w:space="0" w:color="auto"/>
            <w:bottom w:val="none" w:sz="0" w:space="0" w:color="auto"/>
            <w:right w:val="none" w:sz="0" w:space="0" w:color="auto"/>
          </w:divBdr>
        </w:div>
        <w:div w:id="172038214">
          <w:marLeft w:val="640"/>
          <w:marRight w:val="0"/>
          <w:marTop w:val="0"/>
          <w:marBottom w:val="0"/>
          <w:divBdr>
            <w:top w:val="none" w:sz="0" w:space="0" w:color="auto"/>
            <w:left w:val="none" w:sz="0" w:space="0" w:color="auto"/>
            <w:bottom w:val="none" w:sz="0" w:space="0" w:color="auto"/>
            <w:right w:val="none" w:sz="0" w:space="0" w:color="auto"/>
          </w:divBdr>
        </w:div>
        <w:div w:id="1556547677">
          <w:marLeft w:val="640"/>
          <w:marRight w:val="0"/>
          <w:marTop w:val="0"/>
          <w:marBottom w:val="0"/>
          <w:divBdr>
            <w:top w:val="none" w:sz="0" w:space="0" w:color="auto"/>
            <w:left w:val="none" w:sz="0" w:space="0" w:color="auto"/>
            <w:bottom w:val="none" w:sz="0" w:space="0" w:color="auto"/>
            <w:right w:val="none" w:sz="0" w:space="0" w:color="auto"/>
          </w:divBdr>
        </w:div>
      </w:divsChild>
    </w:div>
    <w:div w:id="832381612">
      <w:bodyDiv w:val="1"/>
      <w:marLeft w:val="0"/>
      <w:marRight w:val="0"/>
      <w:marTop w:val="0"/>
      <w:marBottom w:val="0"/>
      <w:divBdr>
        <w:top w:val="none" w:sz="0" w:space="0" w:color="auto"/>
        <w:left w:val="none" w:sz="0" w:space="0" w:color="auto"/>
        <w:bottom w:val="none" w:sz="0" w:space="0" w:color="auto"/>
        <w:right w:val="none" w:sz="0" w:space="0" w:color="auto"/>
      </w:divBdr>
      <w:divsChild>
        <w:div w:id="110638397">
          <w:marLeft w:val="640"/>
          <w:marRight w:val="0"/>
          <w:marTop w:val="0"/>
          <w:marBottom w:val="0"/>
          <w:divBdr>
            <w:top w:val="none" w:sz="0" w:space="0" w:color="auto"/>
            <w:left w:val="none" w:sz="0" w:space="0" w:color="auto"/>
            <w:bottom w:val="none" w:sz="0" w:space="0" w:color="auto"/>
            <w:right w:val="none" w:sz="0" w:space="0" w:color="auto"/>
          </w:divBdr>
        </w:div>
        <w:div w:id="786848731">
          <w:marLeft w:val="640"/>
          <w:marRight w:val="0"/>
          <w:marTop w:val="0"/>
          <w:marBottom w:val="0"/>
          <w:divBdr>
            <w:top w:val="none" w:sz="0" w:space="0" w:color="auto"/>
            <w:left w:val="none" w:sz="0" w:space="0" w:color="auto"/>
            <w:bottom w:val="none" w:sz="0" w:space="0" w:color="auto"/>
            <w:right w:val="none" w:sz="0" w:space="0" w:color="auto"/>
          </w:divBdr>
        </w:div>
        <w:div w:id="1121847484">
          <w:marLeft w:val="640"/>
          <w:marRight w:val="0"/>
          <w:marTop w:val="0"/>
          <w:marBottom w:val="0"/>
          <w:divBdr>
            <w:top w:val="none" w:sz="0" w:space="0" w:color="auto"/>
            <w:left w:val="none" w:sz="0" w:space="0" w:color="auto"/>
            <w:bottom w:val="none" w:sz="0" w:space="0" w:color="auto"/>
            <w:right w:val="none" w:sz="0" w:space="0" w:color="auto"/>
          </w:divBdr>
        </w:div>
        <w:div w:id="1863737745">
          <w:marLeft w:val="640"/>
          <w:marRight w:val="0"/>
          <w:marTop w:val="0"/>
          <w:marBottom w:val="0"/>
          <w:divBdr>
            <w:top w:val="none" w:sz="0" w:space="0" w:color="auto"/>
            <w:left w:val="none" w:sz="0" w:space="0" w:color="auto"/>
            <w:bottom w:val="none" w:sz="0" w:space="0" w:color="auto"/>
            <w:right w:val="none" w:sz="0" w:space="0" w:color="auto"/>
          </w:divBdr>
        </w:div>
        <w:div w:id="985009534">
          <w:marLeft w:val="640"/>
          <w:marRight w:val="0"/>
          <w:marTop w:val="0"/>
          <w:marBottom w:val="0"/>
          <w:divBdr>
            <w:top w:val="none" w:sz="0" w:space="0" w:color="auto"/>
            <w:left w:val="none" w:sz="0" w:space="0" w:color="auto"/>
            <w:bottom w:val="none" w:sz="0" w:space="0" w:color="auto"/>
            <w:right w:val="none" w:sz="0" w:space="0" w:color="auto"/>
          </w:divBdr>
        </w:div>
        <w:div w:id="461853365">
          <w:marLeft w:val="640"/>
          <w:marRight w:val="0"/>
          <w:marTop w:val="0"/>
          <w:marBottom w:val="0"/>
          <w:divBdr>
            <w:top w:val="none" w:sz="0" w:space="0" w:color="auto"/>
            <w:left w:val="none" w:sz="0" w:space="0" w:color="auto"/>
            <w:bottom w:val="none" w:sz="0" w:space="0" w:color="auto"/>
            <w:right w:val="none" w:sz="0" w:space="0" w:color="auto"/>
          </w:divBdr>
        </w:div>
        <w:div w:id="717364331">
          <w:marLeft w:val="640"/>
          <w:marRight w:val="0"/>
          <w:marTop w:val="0"/>
          <w:marBottom w:val="0"/>
          <w:divBdr>
            <w:top w:val="none" w:sz="0" w:space="0" w:color="auto"/>
            <w:left w:val="none" w:sz="0" w:space="0" w:color="auto"/>
            <w:bottom w:val="none" w:sz="0" w:space="0" w:color="auto"/>
            <w:right w:val="none" w:sz="0" w:space="0" w:color="auto"/>
          </w:divBdr>
        </w:div>
        <w:div w:id="1388265145">
          <w:marLeft w:val="640"/>
          <w:marRight w:val="0"/>
          <w:marTop w:val="0"/>
          <w:marBottom w:val="0"/>
          <w:divBdr>
            <w:top w:val="none" w:sz="0" w:space="0" w:color="auto"/>
            <w:left w:val="none" w:sz="0" w:space="0" w:color="auto"/>
            <w:bottom w:val="none" w:sz="0" w:space="0" w:color="auto"/>
            <w:right w:val="none" w:sz="0" w:space="0" w:color="auto"/>
          </w:divBdr>
        </w:div>
        <w:div w:id="1171261638">
          <w:marLeft w:val="640"/>
          <w:marRight w:val="0"/>
          <w:marTop w:val="0"/>
          <w:marBottom w:val="0"/>
          <w:divBdr>
            <w:top w:val="none" w:sz="0" w:space="0" w:color="auto"/>
            <w:left w:val="none" w:sz="0" w:space="0" w:color="auto"/>
            <w:bottom w:val="none" w:sz="0" w:space="0" w:color="auto"/>
            <w:right w:val="none" w:sz="0" w:space="0" w:color="auto"/>
          </w:divBdr>
        </w:div>
        <w:div w:id="1132793588">
          <w:marLeft w:val="640"/>
          <w:marRight w:val="0"/>
          <w:marTop w:val="0"/>
          <w:marBottom w:val="0"/>
          <w:divBdr>
            <w:top w:val="none" w:sz="0" w:space="0" w:color="auto"/>
            <w:left w:val="none" w:sz="0" w:space="0" w:color="auto"/>
            <w:bottom w:val="none" w:sz="0" w:space="0" w:color="auto"/>
            <w:right w:val="none" w:sz="0" w:space="0" w:color="auto"/>
          </w:divBdr>
        </w:div>
        <w:div w:id="838037059">
          <w:marLeft w:val="640"/>
          <w:marRight w:val="0"/>
          <w:marTop w:val="0"/>
          <w:marBottom w:val="0"/>
          <w:divBdr>
            <w:top w:val="none" w:sz="0" w:space="0" w:color="auto"/>
            <w:left w:val="none" w:sz="0" w:space="0" w:color="auto"/>
            <w:bottom w:val="none" w:sz="0" w:space="0" w:color="auto"/>
            <w:right w:val="none" w:sz="0" w:space="0" w:color="auto"/>
          </w:divBdr>
        </w:div>
        <w:div w:id="789324571">
          <w:marLeft w:val="640"/>
          <w:marRight w:val="0"/>
          <w:marTop w:val="0"/>
          <w:marBottom w:val="0"/>
          <w:divBdr>
            <w:top w:val="none" w:sz="0" w:space="0" w:color="auto"/>
            <w:left w:val="none" w:sz="0" w:space="0" w:color="auto"/>
            <w:bottom w:val="none" w:sz="0" w:space="0" w:color="auto"/>
            <w:right w:val="none" w:sz="0" w:space="0" w:color="auto"/>
          </w:divBdr>
        </w:div>
        <w:div w:id="852957346">
          <w:marLeft w:val="640"/>
          <w:marRight w:val="0"/>
          <w:marTop w:val="0"/>
          <w:marBottom w:val="0"/>
          <w:divBdr>
            <w:top w:val="none" w:sz="0" w:space="0" w:color="auto"/>
            <w:left w:val="none" w:sz="0" w:space="0" w:color="auto"/>
            <w:bottom w:val="none" w:sz="0" w:space="0" w:color="auto"/>
            <w:right w:val="none" w:sz="0" w:space="0" w:color="auto"/>
          </w:divBdr>
        </w:div>
        <w:div w:id="962343335">
          <w:marLeft w:val="640"/>
          <w:marRight w:val="0"/>
          <w:marTop w:val="0"/>
          <w:marBottom w:val="0"/>
          <w:divBdr>
            <w:top w:val="none" w:sz="0" w:space="0" w:color="auto"/>
            <w:left w:val="none" w:sz="0" w:space="0" w:color="auto"/>
            <w:bottom w:val="none" w:sz="0" w:space="0" w:color="auto"/>
            <w:right w:val="none" w:sz="0" w:space="0" w:color="auto"/>
          </w:divBdr>
        </w:div>
        <w:div w:id="1524322815">
          <w:marLeft w:val="640"/>
          <w:marRight w:val="0"/>
          <w:marTop w:val="0"/>
          <w:marBottom w:val="0"/>
          <w:divBdr>
            <w:top w:val="none" w:sz="0" w:space="0" w:color="auto"/>
            <w:left w:val="none" w:sz="0" w:space="0" w:color="auto"/>
            <w:bottom w:val="none" w:sz="0" w:space="0" w:color="auto"/>
            <w:right w:val="none" w:sz="0" w:space="0" w:color="auto"/>
          </w:divBdr>
        </w:div>
        <w:div w:id="226720337">
          <w:marLeft w:val="640"/>
          <w:marRight w:val="0"/>
          <w:marTop w:val="0"/>
          <w:marBottom w:val="0"/>
          <w:divBdr>
            <w:top w:val="none" w:sz="0" w:space="0" w:color="auto"/>
            <w:left w:val="none" w:sz="0" w:space="0" w:color="auto"/>
            <w:bottom w:val="none" w:sz="0" w:space="0" w:color="auto"/>
            <w:right w:val="none" w:sz="0" w:space="0" w:color="auto"/>
          </w:divBdr>
        </w:div>
        <w:div w:id="771391224">
          <w:marLeft w:val="640"/>
          <w:marRight w:val="0"/>
          <w:marTop w:val="0"/>
          <w:marBottom w:val="0"/>
          <w:divBdr>
            <w:top w:val="none" w:sz="0" w:space="0" w:color="auto"/>
            <w:left w:val="none" w:sz="0" w:space="0" w:color="auto"/>
            <w:bottom w:val="none" w:sz="0" w:space="0" w:color="auto"/>
            <w:right w:val="none" w:sz="0" w:space="0" w:color="auto"/>
          </w:divBdr>
        </w:div>
        <w:div w:id="549075777">
          <w:marLeft w:val="640"/>
          <w:marRight w:val="0"/>
          <w:marTop w:val="0"/>
          <w:marBottom w:val="0"/>
          <w:divBdr>
            <w:top w:val="none" w:sz="0" w:space="0" w:color="auto"/>
            <w:left w:val="none" w:sz="0" w:space="0" w:color="auto"/>
            <w:bottom w:val="none" w:sz="0" w:space="0" w:color="auto"/>
            <w:right w:val="none" w:sz="0" w:space="0" w:color="auto"/>
          </w:divBdr>
        </w:div>
        <w:div w:id="1439565336">
          <w:marLeft w:val="640"/>
          <w:marRight w:val="0"/>
          <w:marTop w:val="0"/>
          <w:marBottom w:val="0"/>
          <w:divBdr>
            <w:top w:val="none" w:sz="0" w:space="0" w:color="auto"/>
            <w:left w:val="none" w:sz="0" w:space="0" w:color="auto"/>
            <w:bottom w:val="none" w:sz="0" w:space="0" w:color="auto"/>
            <w:right w:val="none" w:sz="0" w:space="0" w:color="auto"/>
          </w:divBdr>
        </w:div>
        <w:div w:id="411051520">
          <w:marLeft w:val="640"/>
          <w:marRight w:val="0"/>
          <w:marTop w:val="0"/>
          <w:marBottom w:val="0"/>
          <w:divBdr>
            <w:top w:val="none" w:sz="0" w:space="0" w:color="auto"/>
            <w:left w:val="none" w:sz="0" w:space="0" w:color="auto"/>
            <w:bottom w:val="none" w:sz="0" w:space="0" w:color="auto"/>
            <w:right w:val="none" w:sz="0" w:space="0" w:color="auto"/>
          </w:divBdr>
        </w:div>
        <w:div w:id="1254239010">
          <w:marLeft w:val="640"/>
          <w:marRight w:val="0"/>
          <w:marTop w:val="0"/>
          <w:marBottom w:val="0"/>
          <w:divBdr>
            <w:top w:val="none" w:sz="0" w:space="0" w:color="auto"/>
            <w:left w:val="none" w:sz="0" w:space="0" w:color="auto"/>
            <w:bottom w:val="none" w:sz="0" w:space="0" w:color="auto"/>
            <w:right w:val="none" w:sz="0" w:space="0" w:color="auto"/>
          </w:divBdr>
        </w:div>
        <w:div w:id="580332135">
          <w:marLeft w:val="640"/>
          <w:marRight w:val="0"/>
          <w:marTop w:val="0"/>
          <w:marBottom w:val="0"/>
          <w:divBdr>
            <w:top w:val="none" w:sz="0" w:space="0" w:color="auto"/>
            <w:left w:val="none" w:sz="0" w:space="0" w:color="auto"/>
            <w:bottom w:val="none" w:sz="0" w:space="0" w:color="auto"/>
            <w:right w:val="none" w:sz="0" w:space="0" w:color="auto"/>
          </w:divBdr>
        </w:div>
        <w:div w:id="1104614740">
          <w:marLeft w:val="640"/>
          <w:marRight w:val="0"/>
          <w:marTop w:val="0"/>
          <w:marBottom w:val="0"/>
          <w:divBdr>
            <w:top w:val="none" w:sz="0" w:space="0" w:color="auto"/>
            <w:left w:val="none" w:sz="0" w:space="0" w:color="auto"/>
            <w:bottom w:val="none" w:sz="0" w:space="0" w:color="auto"/>
            <w:right w:val="none" w:sz="0" w:space="0" w:color="auto"/>
          </w:divBdr>
        </w:div>
        <w:div w:id="1530949335">
          <w:marLeft w:val="640"/>
          <w:marRight w:val="0"/>
          <w:marTop w:val="0"/>
          <w:marBottom w:val="0"/>
          <w:divBdr>
            <w:top w:val="none" w:sz="0" w:space="0" w:color="auto"/>
            <w:left w:val="none" w:sz="0" w:space="0" w:color="auto"/>
            <w:bottom w:val="none" w:sz="0" w:space="0" w:color="auto"/>
            <w:right w:val="none" w:sz="0" w:space="0" w:color="auto"/>
          </w:divBdr>
        </w:div>
        <w:div w:id="400956157">
          <w:marLeft w:val="640"/>
          <w:marRight w:val="0"/>
          <w:marTop w:val="0"/>
          <w:marBottom w:val="0"/>
          <w:divBdr>
            <w:top w:val="none" w:sz="0" w:space="0" w:color="auto"/>
            <w:left w:val="none" w:sz="0" w:space="0" w:color="auto"/>
            <w:bottom w:val="none" w:sz="0" w:space="0" w:color="auto"/>
            <w:right w:val="none" w:sz="0" w:space="0" w:color="auto"/>
          </w:divBdr>
        </w:div>
        <w:div w:id="294482899">
          <w:marLeft w:val="640"/>
          <w:marRight w:val="0"/>
          <w:marTop w:val="0"/>
          <w:marBottom w:val="0"/>
          <w:divBdr>
            <w:top w:val="none" w:sz="0" w:space="0" w:color="auto"/>
            <w:left w:val="none" w:sz="0" w:space="0" w:color="auto"/>
            <w:bottom w:val="none" w:sz="0" w:space="0" w:color="auto"/>
            <w:right w:val="none" w:sz="0" w:space="0" w:color="auto"/>
          </w:divBdr>
        </w:div>
        <w:div w:id="1390769249">
          <w:marLeft w:val="640"/>
          <w:marRight w:val="0"/>
          <w:marTop w:val="0"/>
          <w:marBottom w:val="0"/>
          <w:divBdr>
            <w:top w:val="none" w:sz="0" w:space="0" w:color="auto"/>
            <w:left w:val="none" w:sz="0" w:space="0" w:color="auto"/>
            <w:bottom w:val="none" w:sz="0" w:space="0" w:color="auto"/>
            <w:right w:val="none" w:sz="0" w:space="0" w:color="auto"/>
          </w:divBdr>
        </w:div>
        <w:div w:id="1145387724">
          <w:marLeft w:val="640"/>
          <w:marRight w:val="0"/>
          <w:marTop w:val="0"/>
          <w:marBottom w:val="0"/>
          <w:divBdr>
            <w:top w:val="none" w:sz="0" w:space="0" w:color="auto"/>
            <w:left w:val="none" w:sz="0" w:space="0" w:color="auto"/>
            <w:bottom w:val="none" w:sz="0" w:space="0" w:color="auto"/>
            <w:right w:val="none" w:sz="0" w:space="0" w:color="auto"/>
          </w:divBdr>
        </w:div>
        <w:div w:id="1254975885">
          <w:marLeft w:val="640"/>
          <w:marRight w:val="0"/>
          <w:marTop w:val="0"/>
          <w:marBottom w:val="0"/>
          <w:divBdr>
            <w:top w:val="none" w:sz="0" w:space="0" w:color="auto"/>
            <w:left w:val="none" w:sz="0" w:space="0" w:color="auto"/>
            <w:bottom w:val="none" w:sz="0" w:space="0" w:color="auto"/>
            <w:right w:val="none" w:sz="0" w:space="0" w:color="auto"/>
          </w:divBdr>
        </w:div>
        <w:div w:id="933592017">
          <w:marLeft w:val="640"/>
          <w:marRight w:val="0"/>
          <w:marTop w:val="0"/>
          <w:marBottom w:val="0"/>
          <w:divBdr>
            <w:top w:val="none" w:sz="0" w:space="0" w:color="auto"/>
            <w:left w:val="none" w:sz="0" w:space="0" w:color="auto"/>
            <w:bottom w:val="none" w:sz="0" w:space="0" w:color="auto"/>
            <w:right w:val="none" w:sz="0" w:space="0" w:color="auto"/>
          </w:divBdr>
        </w:div>
        <w:div w:id="983923045">
          <w:marLeft w:val="640"/>
          <w:marRight w:val="0"/>
          <w:marTop w:val="0"/>
          <w:marBottom w:val="0"/>
          <w:divBdr>
            <w:top w:val="none" w:sz="0" w:space="0" w:color="auto"/>
            <w:left w:val="none" w:sz="0" w:space="0" w:color="auto"/>
            <w:bottom w:val="none" w:sz="0" w:space="0" w:color="auto"/>
            <w:right w:val="none" w:sz="0" w:space="0" w:color="auto"/>
          </w:divBdr>
        </w:div>
        <w:div w:id="1208034402">
          <w:marLeft w:val="640"/>
          <w:marRight w:val="0"/>
          <w:marTop w:val="0"/>
          <w:marBottom w:val="0"/>
          <w:divBdr>
            <w:top w:val="none" w:sz="0" w:space="0" w:color="auto"/>
            <w:left w:val="none" w:sz="0" w:space="0" w:color="auto"/>
            <w:bottom w:val="none" w:sz="0" w:space="0" w:color="auto"/>
            <w:right w:val="none" w:sz="0" w:space="0" w:color="auto"/>
          </w:divBdr>
        </w:div>
        <w:div w:id="831605927">
          <w:marLeft w:val="640"/>
          <w:marRight w:val="0"/>
          <w:marTop w:val="0"/>
          <w:marBottom w:val="0"/>
          <w:divBdr>
            <w:top w:val="none" w:sz="0" w:space="0" w:color="auto"/>
            <w:left w:val="none" w:sz="0" w:space="0" w:color="auto"/>
            <w:bottom w:val="none" w:sz="0" w:space="0" w:color="auto"/>
            <w:right w:val="none" w:sz="0" w:space="0" w:color="auto"/>
          </w:divBdr>
        </w:div>
        <w:div w:id="684482154">
          <w:marLeft w:val="640"/>
          <w:marRight w:val="0"/>
          <w:marTop w:val="0"/>
          <w:marBottom w:val="0"/>
          <w:divBdr>
            <w:top w:val="none" w:sz="0" w:space="0" w:color="auto"/>
            <w:left w:val="none" w:sz="0" w:space="0" w:color="auto"/>
            <w:bottom w:val="none" w:sz="0" w:space="0" w:color="auto"/>
            <w:right w:val="none" w:sz="0" w:space="0" w:color="auto"/>
          </w:divBdr>
        </w:div>
        <w:div w:id="278075244">
          <w:marLeft w:val="640"/>
          <w:marRight w:val="0"/>
          <w:marTop w:val="0"/>
          <w:marBottom w:val="0"/>
          <w:divBdr>
            <w:top w:val="none" w:sz="0" w:space="0" w:color="auto"/>
            <w:left w:val="none" w:sz="0" w:space="0" w:color="auto"/>
            <w:bottom w:val="none" w:sz="0" w:space="0" w:color="auto"/>
            <w:right w:val="none" w:sz="0" w:space="0" w:color="auto"/>
          </w:divBdr>
        </w:div>
        <w:div w:id="1715350665">
          <w:marLeft w:val="640"/>
          <w:marRight w:val="0"/>
          <w:marTop w:val="0"/>
          <w:marBottom w:val="0"/>
          <w:divBdr>
            <w:top w:val="none" w:sz="0" w:space="0" w:color="auto"/>
            <w:left w:val="none" w:sz="0" w:space="0" w:color="auto"/>
            <w:bottom w:val="none" w:sz="0" w:space="0" w:color="auto"/>
            <w:right w:val="none" w:sz="0" w:space="0" w:color="auto"/>
          </w:divBdr>
        </w:div>
      </w:divsChild>
    </w:div>
    <w:div w:id="857235149">
      <w:bodyDiv w:val="1"/>
      <w:marLeft w:val="0"/>
      <w:marRight w:val="0"/>
      <w:marTop w:val="0"/>
      <w:marBottom w:val="0"/>
      <w:divBdr>
        <w:top w:val="none" w:sz="0" w:space="0" w:color="auto"/>
        <w:left w:val="none" w:sz="0" w:space="0" w:color="auto"/>
        <w:bottom w:val="none" w:sz="0" w:space="0" w:color="auto"/>
        <w:right w:val="none" w:sz="0" w:space="0" w:color="auto"/>
      </w:divBdr>
      <w:divsChild>
        <w:div w:id="1318071795">
          <w:marLeft w:val="640"/>
          <w:marRight w:val="0"/>
          <w:marTop w:val="0"/>
          <w:marBottom w:val="0"/>
          <w:divBdr>
            <w:top w:val="none" w:sz="0" w:space="0" w:color="auto"/>
            <w:left w:val="none" w:sz="0" w:space="0" w:color="auto"/>
            <w:bottom w:val="none" w:sz="0" w:space="0" w:color="auto"/>
            <w:right w:val="none" w:sz="0" w:space="0" w:color="auto"/>
          </w:divBdr>
        </w:div>
        <w:div w:id="1493830837">
          <w:marLeft w:val="640"/>
          <w:marRight w:val="0"/>
          <w:marTop w:val="0"/>
          <w:marBottom w:val="0"/>
          <w:divBdr>
            <w:top w:val="none" w:sz="0" w:space="0" w:color="auto"/>
            <w:left w:val="none" w:sz="0" w:space="0" w:color="auto"/>
            <w:bottom w:val="none" w:sz="0" w:space="0" w:color="auto"/>
            <w:right w:val="none" w:sz="0" w:space="0" w:color="auto"/>
          </w:divBdr>
        </w:div>
        <w:div w:id="2043943175">
          <w:marLeft w:val="640"/>
          <w:marRight w:val="0"/>
          <w:marTop w:val="0"/>
          <w:marBottom w:val="0"/>
          <w:divBdr>
            <w:top w:val="none" w:sz="0" w:space="0" w:color="auto"/>
            <w:left w:val="none" w:sz="0" w:space="0" w:color="auto"/>
            <w:bottom w:val="none" w:sz="0" w:space="0" w:color="auto"/>
            <w:right w:val="none" w:sz="0" w:space="0" w:color="auto"/>
          </w:divBdr>
        </w:div>
        <w:div w:id="1938253296">
          <w:marLeft w:val="640"/>
          <w:marRight w:val="0"/>
          <w:marTop w:val="0"/>
          <w:marBottom w:val="0"/>
          <w:divBdr>
            <w:top w:val="none" w:sz="0" w:space="0" w:color="auto"/>
            <w:left w:val="none" w:sz="0" w:space="0" w:color="auto"/>
            <w:bottom w:val="none" w:sz="0" w:space="0" w:color="auto"/>
            <w:right w:val="none" w:sz="0" w:space="0" w:color="auto"/>
          </w:divBdr>
        </w:div>
        <w:div w:id="1122266921">
          <w:marLeft w:val="640"/>
          <w:marRight w:val="0"/>
          <w:marTop w:val="0"/>
          <w:marBottom w:val="0"/>
          <w:divBdr>
            <w:top w:val="none" w:sz="0" w:space="0" w:color="auto"/>
            <w:left w:val="none" w:sz="0" w:space="0" w:color="auto"/>
            <w:bottom w:val="none" w:sz="0" w:space="0" w:color="auto"/>
            <w:right w:val="none" w:sz="0" w:space="0" w:color="auto"/>
          </w:divBdr>
        </w:div>
        <w:div w:id="49810472">
          <w:marLeft w:val="640"/>
          <w:marRight w:val="0"/>
          <w:marTop w:val="0"/>
          <w:marBottom w:val="0"/>
          <w:divBdr>
            <w:top w:val="none" w:sz="0" w:space="0" w:color="auto"/>
            <w:left w:val="none" w:sz="0" w:space="0" w:color="auto"/>
            <w:bottom w:val="none" w:sz="0" w:space="0" w:color="auto"/>
            <w:right w:val="none" w:sz="0" w:space="0" w:color="auto"/>
          </w:divBdr>
        </w:div>
        <w:div w:id="275990720">
          <w:marLeft w:val="640"/>
          <w:marRight w:val="0"/>
          <w:marTop w:val="0"/>
          <w:marBottom w:val="0"/>
          <w:divBdr>
            <w:top w:val="none" w:sz="0" w:space="0" w:color="auto"/>
            <w:left w:val="none" w:sz="0" w:space="0" w:color="auto"/>
            <w:bottom w:val="none" w:sz="0" w:space="0" w:color="auto"/>
            <w:right w:val="none" w:sz="0" w:space="0" w:color="auto"/>
          </w:divBdr>
        </w:div>
        <w:div w:id="1553925693">
          <w:marLeft w:val="640"/>
          <w:marRight w:val="0"/>
          <w:marTop w:val="0"/>
          <w:marBottom w:val="0"/>
          <w:divBdr>
            <w:top w:val="none" w:sz="0" w:space="0" w:color="auto"/>
            <w:left w:val="none" w:sz="0" w:space="0" w:color="auto"/>
            <w:bottom w:val="none" w:sz="0" w:space="0" w:color="auto"/>
            <w:right w:val="none" w:sz="0" w:space="0" w:color="auto"/>
          </w:divBdr>
        </w:div>
        <w:div w:id="244262412">
          <w:marLeft w:val="640"/>
          <w:marRight w:val="0"/>
          <w:marTop w:val="0"/>
          <w:marBottom w:val="0"/>
          <w:divBdr>
            <w:top w:val="none" w:sz="0" w:space="0" w:color="auto"/>
            <w:left w:val="none" w:sz="0" w:space="0" w:color="auto"/>
            <w:bottom w:val="none" w:sz="0" w:space="0" w:color="auto"/>
            <w:right w:val="none" w:sz="0" w:space="0" w:color="auto"/>
          </w:divBdr>
        </w:div>
        <w:div w:id="266088154">
          <w:marLeft w:val="640"/>
          <w:marRight w:val="0"/>
          <w:marTop w:val="0"/>
          <w:marBottom w:val="0"/>
          <w:divBdr>
            <w:top w:val="none" w:sz="0" w:space="0" w:color="auto"/>
            <w:left w:val="none" w:sz="0" w:space="0" w:color="auto"/>
            <w:bottom w:val="none" w:sz="0" w:space="0" w:color="auto"/>
            <w:right w:val="none" w:sz="0" w:space="0" w:color="auto"/>
          </w:divBdr>
        </w:div>
        <w:div w:id="1284534338">
          <w:marLeft w:val="640"/>
          <w:marRight w:val="0"/>
          <w:marTop w:val="0"/>
          <w:marBottom w:val="0"/>
          <w:divBdr>
            <w:top w:val="none" w:sz="0" w:space="0" w:color="auto"/>
            <w:left w:val="none" w:sz="0" w:space="0" w:color="auto"/>
            <w:bottom w:val="none" w:sz="0" w:space="0" w:color="auto"/>
            <w:right w:val="none" w:sz="0" w:space="0" w:color="auto"/>
          </w:divBdr>
        </w:div>
        <w:div w:id="929435102">
          <w:marLeft w:val="640"/>
          <w:marRight w:val="0"/>
          <w:marTop w:val="0"/>
          <w:marBottom w:val="0"/>
          <w:divBdr>
            <w:top w:val="none" w:sz="0" w:space="0" w:color="auto"/>
            <w:left w:val="none" w:sz="0" w:space="0" w:color="auto"/>
            <w:bottom w:val="none" w:sz="0" w:space="0" w:color="auto"/>
            <w:right w:val="none" w:sz="0" w:space="0" w:color="auto"/>
          </w:divBdr>
        </w:div>
        <w:div w:id="561525702">
          <w:marLeft w:val="640"/>
          <w:marRight w:val="0"/>
          <w:marTop w:val="0"/>
          <w:marBottom w:val="0"/>
          <w:divBdr>
            <w:top w:val="none" w:sz="0" w:space="0" w:color="auto"/>
            <w:left w:val="none" w:sz="0" w:space="0" w:color="auto"/>
            <w:bottom w:val="none" w:sz="0" w:space="0" w:color="auto"/>
            <w:right w:val="none" w:sz="0" w:space="0" w:color="auto"/>
          </w:divBdr>
        </w:div>
        <w:div w:id="1671448553">
          <w:marLeft w:val="640"/>
          <w:marRight w:val="0"/>
          <w:marTop w:val="0"/>
          <w:marBottom w:val="0"/>
          <w:divBdr>
            <w:top w:val="none" w:sz="0" w:space="0" w:color="auto"/>
            <w:left w:val="none" w:sz="0" w:space="0" w:color="auto"/>
            <w:bottom w:val="none" w:sz="0" w:space="0" w:color="auto"/>
            <w:right w:val="none" w:sz="0" w:space="0" w:color="auto"/>
          </w:divBdr>
        </w:div>
        <w:div w:id="1630546422">
          <w:marLeft w:val="640"/>
          <w:marRight w:val="0"/>
          <w:marTop w:val="0"/>
          <w:marBottom w:val="0"/>
          <w:divBdr>
            <w:top w:val="none" w:sz="0" w:space="0" w:color="auto"/>
            <w:left w:val="none" w:sz="0" w:space="0" w:color="auto"/>
            <w:bottom w:val="none" w:sz="0" w:space="0" w:color="auto"/>
            <w:right w:val="none" w:sz="0" w:space="0" w:color="auto"/>
          </w:divBdr>
        </w:div>
        <w:div w:id="1872838178">
          <w:marLeft w:val="640"/>
          <w:marRight w:val="0"/>
          <w:marTop w:val="0"/>
          <w:marBottom w:val="0"/>
          <w:divBdr>
            <w:top w:val="none" w:sz="0" w:space="0" w:color="auto"/>
            <w:left w:val="none" w:sz="0" w:space="0" w:color="auto"/>
            <w:bottom w:val="none" w:sz="0" w:space="0" w:color="auto"/>
            <w:right w:val="none" w:sz="0" w:space="0" w:color="auto"/>
          </w:divBdr>
        </w:div>
        <w:div w:id="219827387">
          <w:marLeft w:val="640"/>
          <w:marRight w:val="0"/>
          <w:marTop w:val="0"/>
          <w:marBottom w:val="0"/>
          <w:divBdr>
            <w:top w:val="none" w:sz="0" w:space="0" w:color="auto"/>
            <w:left w:val="none" w:sz="0" w:space="0" w:color="auto"/>
            <w:bottom w:val="none" w:sz="0" w:space="0" w:color="auto"/>
            <w:right w:val="none" w:sz="0" w:space="0" w:color="auto"/>
          </w:divBdr>
        </w:div>
        <w:div w:id="1220633619">
          <w:marLeft w:val="640"/>
          <w:marRight w:val="0"/>
          <w:marTop w:val="0"/>
          <w:marBottom w:val="0"/>
          <w:divBdr>
            <w:top w:val="none" w:sz="0" w:space="0" w:color="auto"/>
            <w:left w:val="none" w:sz="0" w:space="0" w:color="auto"/>
            <w:bottom w:val="none" w:sz="0" w:space="0" w:color="auto"/>
            <w:right w:val="none" w:sz="0" w:space="0" w:color="auto"/>
          </w:divBdr>
        </w:div>
        <w:div w:id="1214391576">
          <w:marLeft w:val="640"/>
          <w:marRight w:val="0"/>
          <w:marTop w:val="0"/>
          <w:marBottom w:val="0"/>
          <w:divBdr>
            <w:top w:val="none" w:sz="0" w:space="0" w:color="auto"/>
            <w:left w:val="none" w:sz="0" w:space="0" w:color="auto"/>
            <w:bottom w:val="none" w:sz="0" w:space="0" w:color="auto"/>
            <w:right w:val="none" w:sz="0" w:space="0" w:color="auto"/>
          </w:divBdr>
        </w:div>
        <w:div w:id="170217064">
          <w:marLeft w:val="640"/>
          <w:marRight w:val="0"/>
          <w:marTop w:val="0"/>
          <w:marBottom w:val="0"/>
          <w:divBdr>
            <w:top w:val="none" w:sz="0" w:space="0" w:color="auto"/>
            <w:left w:val="none" w:sz="0" w:space="0" w:color="auto"/>
            <w:bottom w:val="none" w:sz="0" w:space="0" w:color="auto"/>
            <w:right w:val="none" w:sz="0" w:space="0" w:color="auto"/>
          </w:divBdr>
        </w:div>
        <w:div w:id="961569689">
          <w:marLeft w:val="640"/>
          <w:marRight w:val="0"/>
          <w:marTop w:val="0"/>
          <w:marBottom w:val="0"/>
          <w:divBdr>
            <w:top w:val="none" w:sz="0" w:space="0" w:color="auto"/>
            <w:left w:val="none" w:sz="0" w:space="0" w:color="auto"/>
            <w:bottom w:val="none" w:sz="0" w:space="0" w:color="auto"/>
            <w:right w:val="none" w:sz="0" w:space="0" w:color="auto"/>
          </w:divBdr>
        </w:div>
        <w:div w:id="550266188">
          <w:marLeft w:val="640"/>
          <w:marRight w:val="0"/>
          <w:marTop w:val="0"/>
          <w:marBottom w:val="0"/>
          <w:divBdr>
            <w:top w:val="none" w:sz="0" w:space="0" w:color="auto"/>
            <w:left w:val="none" w:sz="0" w:space="0" w:color="auto"/>
            <w:bottom w:val="none" w:sz="0" w:space="0" w:color="auto"/>
            <w:right w:val="none" w:sz="0" w:space="0" w:color="auto"/>
          </w:divBdr>
        </w:div>
        <w:div w:id="2093043053">
          <w:marLeft w:val="640"/>
          <w:marRight w:val="0"/>
          <w:marTop w:val="0"/>
          <w:marBottom w:val="0"/>
          <w:divBdr>
            <w:top w:val="none" w:sz="0" w:space="0" w:color="auto"/>
            <w:left w:val="none" w:sz="0" w:space="0" w:color="auto"/>
            <w:bottom w:val="none" w:sz="0" w:space="0" w:color="auto"/>
            <w:right w:val="none" w:sz="0" w:space="0" w:color="auto"/>
          </w:divBdr>
        </w:div>
        <w:div w:id="1248613251">
          <w:marLeft w:val="640"/>
          <w:marRight w:val="0"/>
          <w:marTop w:val="0"/>
          <w:marBottom w:val="0"/>
          <w:divBdr>
            <w:top w:val="none" w:sz="0" w:space="0" w:color="auto"/>
            <w:left w:val="none" w:sz="0" w:space="0" w:color="auto"/>
            <w:bottom w:val="none" w:sz="0" w:space="0" w:color="auto"/>
            <w:right w:val="none" w:sz="0" w:space="0" w:color="auto"/>
          </w:divBdr>
        </w:div>
        <w:div w:id="1970087838">
          <w:marLeft w:val="640"/>
          <w:marRight w:val="0"/>
          <w:marTop w:val="0"/>
          <w:marBottom w:val="0"/>
          <w:divBdr>
            <w:top w:val="none" w:sz="0" w:space="0" w:color="auto"/>
            <w:left w:val="none" w:sz="0" w:space="0" w:color="auto"/>
            <w:bottom w:val="none" w:sz="0" w:space="0" w:color="auto"/>
            <w:right w:val="none" w:sz="0" w:space="0" w:color="auto"/>
          </w:divBdr>
        </w:div>
        <w:div w:id="319699217">
          <w:marLeft w:val="640"/>
          <w:marRight w:val="0"/>
          <w:marTop w:val="0"/>
          <w:marBottom w:val="0"/>
          <w:divBdr>
            <w:top w:val="none" w:sz="0" w:space="0" w:color="auto"/>
            <w:left w:val="none" w:sz="0" w:space="0" w:color="auto"/>
            <w:bottom w:val="none" w:sz="0" w:space="0" w:color="auto"/>
            <w:right w:val="none" w:sz="0" w:space="0" w:color="auto"/>
          </w:divBdr>
        </w:div>
        <w:div w:id="955600567">
          <w:marLeft w:val="640"/>
          <w:marRight w:val="0"/>
          <w:marTop w:val="0"/>
          <w:marBottom w:val="0"/>
          <w:divBdr>
            <w:top w:val="none" w:sz="0" w:space="0" w:color="auto"/>
            <w:left w:val="none" w:sz="0" w:space="0" w:color="auto"/>
            <w:bottom w:val="none" w:sz="0" w:space="0" w:color="auto"/>
            <w:right w:val="none" w:sz="0" w:space="0" w:color="auto"/>
          </w:divBdr>
        </w:div>
      </w:divsChild>
    </w:div>
    <w:div w:id="909778131">
      <w:bodyDiv w:val="1"/>
      <w:marLeft w:val="0"/>
      <w:marRight w:val="0"/>
      <w:marTop w:val="0"/>
      <w:marBottom w:val="0"/>
      <w:divBdr>
        <w:top w:val="none" w:sz="0" w:space="0" w:color="auto"/>
        <w:left w:val="none" w:sz="0" w:space="0" w:color="auto"/>
        <w:bottom w:val="none" w:sz="0" w:space="0" w:color="auto"/>
        <w:right w:val="none" w:sz="0" w:space="0" w:color="auto"/>
      </w:divBdr>
      <w:divsChild>
        <w:div w:id="800929006">
          <w:marLeft w:val="640"/>
          <w:marRight w:val="0"/>
          <w:marTop w:val="0"/>
          <w:marBottom w:val="0"/>
          <w:divBdr>
            <w:top w:val="none" w:sz="0" w:space="0" w:color="auto"/>
            <w:left w:val="none" w:sz="0" w:space="0" w:color="auto"/>
            <w:bottom w:val="none" w:sz="0" w:space="0" w:color="auto"/>
            <w:right w:val="none" w:sz="0" w:space="0" w:color="auto"/>
          </w:divBdr>
        </w:div>
        <w:div w:id="976690553">
          <w:marLeft w:val="640"/>
          <w:marRight w:val="0"/>
          <w:marTop w:val="0"/>
          <w:marBottom w:val="0"/>
          <w:divBdr>
            <w:top w:val="none" w:sz="0" w:space="0" w:color="auto"/>
            <w:left w:val="none" w:sz="0" w:space="0" w:color="auto"/>
            <w:bottom w:val="none" w:sz="0" w:space="0" w:color="auto"/>
            <w:right w:val="none" w:sz="0" w:space="0" w:color="auto"/>
          </w:divBdr>
        </w:div>
        <w:div w:id="1443961000">
          <w:marLeft w:val="640"/>
          <w:marRight w:val="0"/>
          <w:marTop w:val="0"/>
          <w:marBottom w:val="0"/>
          <w:divBdr>
            <w:top w:val="none" w:sz="0" w:space="0" w:color="auto"/>
            <w:left w:val="none" w:sz="0" w:space="0" w:color="auto"/>
            <w:bottom w:val="none" w:sz="0" w:space="0" w:color="auto"/>
            <w:right w:val="none" w:sz="0" w:space="0" w:color="auto"/>
          </w:divBdr>
        </w:div>
        <w:div w:id="2085881935">
          <w:marLeft w:val="640"/>
          <w:marRight w:val="0"/>
          <w:marTop w:val="0"/>
          <w:marBottom w:val="0"/>
          <w:divBdr>
            <w:top w:val="none" w:sz="0" w:space="0" w:color="auto"/>
            <w:left w:val="none" w:sz="0" w:space="0" w:color="auto"/>
            <w:bottom w:val="none" w:sz="0" w:space="0" w:color="auto"/>
            <w:right w:val="none" w:sz="0" w:space="0" w:color="auto"/>
          </w:divBdr>
        </w:div>
        <w:div w:id="575090581">
          <w:marLeft w:val="640"/>
          <w:marRight w:val="0"/>
          <w:marTop w:val="0"/>
          <w:marBottom w:val="0"/>
          <w:divBdr>
            <w:top w:val="none" w:sz="0" w:space="0" w:color="auto"/>
            <w:left w:val="none" w:sz="0" w:space="0" w:color="auto"/>
            <w:bottom w:val="none" w:sz="0" w:space="0" w:color="auto"/>
            <w:right w:val="none" w:sz="0" w:space="0" w:color="auto"/>
          </w:divBdr>
        </w:div>
        <w:div w:id="197933654">
          <w:marLeft w:val="640"/>
          <w:marRight w:val="0"/>
          <w:marTop w:val="0"/>
          <w:marBottom w:val="0"/>
          <w:divBdr>
            <w:top w:val="none" w:sz="0" w:space="0" w:color="auto"/>
            <w:left w:val="none" w:sz="0" w:space="0" w:color="auto"/>
            <w:bottom w:val="none" w:sz="0" w:space="0" w:color="auto"/>
            <w:right w:val="none" w:sz="0" w:space="0" w:color="auto"/>
          </w:divBdr>
        </w:div>
        <w:div w:id="1107501384">
          <w:marLeft w:val="640"/>
          <w:marRight w:val="0"/>
          <w:marTop w:val="0"/>
          <w:marBottom w:val="0"/>
          <w:divBdr>
            <w:top w:val="none" w:sz="0" w:space="0" w:color="auto"/>
            <w:left w:val="none" w:sz="0" w:space="0" w:color="auto"/>
            <w:bottom w:val="none" w:sz="0" w:space="0" w:color="auto"/>
            <w:right w:val="none" w:sz="0" w:space="0" w:color="auto"/>
          </w:divBdr>
        </w:div>
        <w:div w:id="996153747">
          <w:marLeft w:val="640"/>
          <w:marRight w:val="0"/>
          <w:marTop w:val="0"/>
          <w:marBottom w:val="0"/>
          <w:divBdr>
            <w:top w:val="none" w:sz="0" w:space="0" w:color="auto"/>
            <w:left w:val="none" w:sz="0" w:space="0" w:color="auto"/>
            <w:bottom w:val="none" w:sz="0" w:space="0" w:color="auto"/>
            <w:right w:val="none" w:sz="0" w:space="0" w:color="auto"/>
          </w:divBdr>
        </w:div>
        <w:div w:id="168260141">
          <w:marLeft w:val="640"/>
          <w:marRight w:val="0"/>
          <w:marTop w:val="0"/>
          <w:marBottom w:val="0"/>
          <w:divBdr>
            <w:top w:val="none" w:sz="0" w:space="0" w:color="auto"/>
            <w:left w:val="none" w:sz="0" w:space="0" w:color="auto"/>
            <w:bottom w:val="none" w:sz="0" w:space="0" w:color="auto"/>
            <w:right w:val="none" w:sz="0" w:space="0" w:color="auto"/>
          </w:divBdr>
        </w:div>
        <w:div w:id="2012249911">
          <w:marLeft w:val="640"/>
          <w:marRight w:val="0"/>
          <w:marTop w:val="0"/>
          <w:marBottom w:val="0"/>
          <w:divBdr>
            <w:top w:val="none" w:sz="0" w:space="0" w:color="auto"/>
            <w:left w:val="none" w:sz="0" w:space="0" w:color="auto"/>
            <w:bottom w:val="none" w:sz="0" w:space="0" w:color="auto"/>
            <w:right w:val="none" w:sz="0" w:space="0" w:color="auto"/>
          </w:divBdr>
        </w:div>
        <w:div w:id="1572423151">
          <w:marLeft w:val="640"/>
          <w:marRight w:val="0"/>
          <w:marTop w:val="0"/>
          <w:marBottom w:val="0"/>
          <w:divBdr>
            <w:top w:val="none" w:sz="0" w:space="0" w:color="auto"/>
            <w:left w:val="none" w:sz="0" w:space="0" w:color="auto"/>
            <w:bottom w:val="none" w:sz="0" w:space="0" w:color="auto"/>
            <w:right w:val="none" w:sz="0" w:space="0" w:color="auto"/>
          </w:divBdr>
        </w:div>
        <w:div w:id="529295864">
          <w:marLeft w:val="640"/>
          <w:marRight w:val="0"/>
          <w:marTop w:val="0"/>
          <w:marBottom w:val="0"/>
          <w:divBdr>
            <w:top w:val="none" w:sz="0" w:space="0" w:color="auto"/>
            <w:left w:val="none" w:sz="0" w:space="0" w:color="auto"/>
            <w:bottom w:val="none" w:sz="0" w:space="0" w:color="auto"/>
            <w:right w:val="none" w:sz="0" w:space="0" w:color="auto"/>
          </w:divBdr>
        </w:div>
        <w:div w:id="458425658">
          <w:marLeft w:val="640"/>
          <w:marRight w:val="0"/>
          <w:marTop w:val="0"/>
          <w:marBottom w:val="0"/>
          <w:divBdr>
            <w:top w:val="none" w:sz="0" w:space="0" w:color="auto"/>
            <w:left w:val="none" w:sz="0" w:space="0" w:color="auto"/>
            <w:bottom w:val="none" w:sz="0" w:space="0" w:color="auto"/>
            <w:right w:val="none" w:sz="0" w:space="0" w:color="auto"/>
          </w:divBdr>
        </w:div>
        <w:div w:id="2115704522">
          <w:marLeft w:val="640"/>
          <w:marRight w:val="0"/>
          <w:marTop w:val="0"/>
          <w:marBottom w:val="0"/>
          <w:divBdr>
            <w:top w:val="none" w:sz="0" w:space="0" w:color="auto"/>
            <w:left w:val="none" w:sz="0" w:space="0" w:color="auto"/>
            <w:bottom w:val="none" w:sz="0" w:space="0" w:color="auto"/>
            <w:right w:val="none" w:sz="0" w:space="0" w:color="auto"/>
          </w:divBdr>
        </w:div>
        <w:div w:id="755521284">
          <w:marLeft w:val="640"/>
          <w:marRight w:val="0"/>
          <w:marTop w:val="0"/>
          <w:marBottom w:val="0"/>
          <w:divBdr>
            <w:top w:val="none" w:sz="0" w:space="0" w:color="auto"/>
            <w:left w:val="none" w:sz="0" w:space="0" w:color="auto"/>
            <w:bottom w:val="none" w:sz="0" w:space="0" w:color="auto"/>
            <w:right w:val="none" w:sz="0" w:space="0" w:color="auto"/>
          </w:divBdr>
        </w:div>
        <w:div w:id="52123696">
          <w:marLeft w:val="640"/>
          <w:marRight w:val="0"/>
          <w:marTop w:val="0"/>
          <w:marBottom w:val="0"/>
          <w:divBdr>
            <w:top w:val="none" w:sz="0" w:space="0" w:color="auto"/>
            <w:left w:val="none" w:sz="0" w:space="0" w:color="auto"/>
            <w:bottom w:val="none" w:sz="0" w:space="0" w:color="auto"/>
            <w:right w:val="none" w:sz="0" w:space="0" w:color="auto"/>
          </w:divBdr>
        </w:div>
        <w:div w:id="1139569496">
          <w:marLeft w:val="640"/>
          <w:marRight w:val="0"/>
          <w:marTop w:val="0"/>
          <w:marBottom w:val="0"/>
          <w:divBdr>
            <w:top w:val="none" w:sz="0" w:space="0" w:color="auto"/>
            <w:left w:val="none" w:sz="0" w:space="0" w:color="auto"/>
            <w:bottom w:val="none" w:sz="0" w:space="0" w:color="auto"/>
            <w:right w:val="none" w:sz="0" w:space="0" w:color="auto"/>
          </w:divBdr>
        </w:div>
        <w:div w:id="1048265848">
          <w:marLeft w:val="640"/>
          <w:marRight w:val="0"/>
          <w:marTop w:val="0"/>
          <w:marBottom w:val="0"/>
          <w:divBdr>
            <w:top w:val="none" w:sz="0" w:space="0" w:color="auto"/>
            <w:left w:val="none" w:sz="0" w:space="0" w:color="auto"/>
            <w:bottom w:val="none" w:sz="0" w:space="0" w:color="auto"/>
            <w:right w:val="none" w:sz="0" w:space="0" w:color="auto"/>
          </w:divBdr>
        </w:div>
        <w:div w:id="1678145347">
          <w:marLeft w:val="640"/>
          <w:marRight w:val="0"/>
          <w:marTop w:val="0"/>
          <w:marBottom w:val="0"/>
          <w:divBdr>
            <w:top w:val="none" w:sz="0" w:space="0" w:color="auto"/>
            <w:left w:val="none" w:sz="0" w:space="0" w:color="auto"/>
            <w:bottom w:val="none" w:sz="0" w:space="0" w:color="auto"/>
            <w:right w:val="none" w:sz="0" w:space="0" w:color="auto"/>
          </w:divBdr>
        </w:div>
        <w:div w:id="234751174">
          <w:marLeft w:val="640"/>
          <w:marRight w:val="0"/>
          <w:marTop w:val="0"/>
          <w:marBottom w:val="0"/>
          <w:divBdr>
            <w:top w:val="none" w:sz="0" w:space="0" w:color="auto"/>
            <w:left w:val="none" w:sz="0" w:space="0" w:color="auto"/>
            <w:bottom w:val="none" w:sz="0" w:space="0" w:color="auto"/>
            <w:right w:val="none" w:sz="0" w:space="0" w:color="auto"/>
          </w:divBdr>
        </w:div>
        <w:div w:id="894586054">
          <w:marLeft w:val="640"/>
          <w:marRight w:val="0"/>
          <w:marTop w:val="0"/>
          <w:marBottom w:val="0"/>
          <w:divBdr>
            <w:top w:val="none" w:sz="0" w:space="0" w:color="auto"/>
            <w:left w:val="none" w:sz="0" w:space="0" w:color="auto"/>
            <w:bottom w:val="none" w:sz="0" w:space="0" w:color="auto"/>
            <w:right w:val="none" w:sz="0" w:space="0" w:color="auto"/>
          </w:divBdr>
        </w:div>
        <w:div w:id="1409497850">
          <w:marLeft w:val="640"/>
          <w:marRight w:val="0"/>
          <w:marTop w:val="0"/>
          <w:marBottom w:val="0"/>
          <w:divBdr>
            <w:top w:val="none" w:sz="0" w:space="0" w:color="auto"/>
            <w:left w:val="none" w:sz="0" w:space="0" w:color="auto"/>
            <w:bottom w:val="none" w:sz="0" w:space="0" w:color="auto"/>
            <w:right w:val="none" w:sz="0" w:space="0" w:color="auto"/>
          </w:divBdr>
        </w:div>
        <w:div w:id="1989312125">
          <w:marLeft w:val="640"/>
          <w:marRight w:val="0"/>
          <w:marTop w:val="0"/>
          <w:marBottom w:val="0"/>
          <w:divBdr>
            <w:top w:val="none" w:sz="0" w:space="0" w:color="auto"/>
            <w:left w:val="none" w:sz="0" w:space="0" w:color="auto"/>
            <w:bottom w:val="none" w:sz="0" w:space="0" w:color="auto"/>
            <w:right w:val="none" w:sz="0" w:space="0" w:color="auto"/>
          </w:divBdr>
        </w:div>
        <w:div w:id="757290904">
          <w:marLeft w:val="640"/>
          <w:marRight w:val="0"/>
          <w:marTop w:val="0"/>
          <w:marBottom w:val="0"/>
          <w:divBdr>
            <w:top w:val="none" w:sz="0" w:space="0" w:color="auto"/>
            <w:left w:val="none" w:sz="0" w:space="0" w:color="auto"/>
            <w:bottom w:val="none" w:sz="0" w:space="0" w:color="auto"/>
            <w:right w:val="none" w:sz="0" w:space="0" w:color="auto"/>
          </w:divBdr>
        </w:div>
        <w:div w:id="223372952">
          <w:marLeft w:val="640"/>
          <w:marRight w:val="0"/>
          <w:marTop w:val="0"/>
          <w:marBottom w:val="0"/>
          <w:divBdr>
            <w:top w:val="none" w:sz="0" w:space="0" w:color="auto"/>
            <w:left w:val="none" w:sz="0" w:space="0" w:color="auto"/>
            <w:bottom w:val="none" w:sz="0" w:space="0" w:color="auto"/>
            <w:right w:val="none" w:sz="0" w:space="0" w:color="auto"/>
          </w:divBdr>
        </w:div>
        <w:div w:id="387533764">
          <w:marLeft w:val="640"/>
          <w:marRight w:val="0"/>
          <w:marTop w:val="0"/>
          <w:marBottom w:val="0"/>
          <w:divBdr>
            <w:top w:val="none" w:sz="0" w:space="0" w:color="auto"/>
            <w:left w:val="none" w:sz="0" w:space="0" w:color="auto"/>
            <w:bottom w:val="none" w:sz="0" w:space="0" w:color="auto"/>
            <w:right w:val="none" w:sz="0" w:space="0" w:color="auto"/>
          </w:divBdr>
        </w:div>
        <w:div w:id="128717992">
          <w:marLeft w:val="640"/>
          <w:marRight w:val="0"/>
          <w:marTop w:val="0"/>
          <w:marBottom w:val="0"/>
          <w:divBdr>
            <w:top w:val="none" w:sz="0" w:space="0" w:color="auto"/>
            <w:left w:val="none" w:sz="0" w:space="0" w:color="auto"/>
            <w:bottom w:val="none" w:sz="0" w:space="0" w:color="auto"/>
            <w:right w:val="none" w:sz="0" w:space="0" w:color="auto"/>
          </w:divBdr>
        </w:div>
        <w:div w:id="4405662">
          <w:marLeft w:val="640"/>
          <w:marRight w:val="0"/>
          <w:marTop w:val="0"/>
          <w:marBottom w:val="0"/>
          <w:divBdr>
            <w:top w:val="none" w:sz="0" w:space="0" w:color="auto"/>
            <w:left w:val="none" w:sz="0" w:space="0" w:color="auto"/>
            <w:bottom w:val="none" w:sz="0" w:space="0" w:color="auto"/>
            <w:right w:val="none" w:sz="0" w:space="0" w:color="auto"/>
          </w:divBdr>
        </w:div>
        <w:div w:id="1785689163">
          <w:marLeft w:val="640"/>
          <w:marRight w:val="0"/>
          <w:marTop w:val="0"/>
          <w:marBottom w:val="0"/>
          <w:divBdr>
            <w:top w:val="none" w:sz="0" w:space="0" w:color="auto"/>
            <w:left w:val="none" w:sz="0" w:space="0" w:color="auto"/>
            <w:bottom w:val="none" w:sz="0" w:space="0" w:color="auto"/>
            <w:right w:val="none" w:sz="0" w:space="0" w:color="auto"/>
          </w:divBdr>
        </w:div>
        <w:div w:id="1891187703">
          <w:marLeft w:val="640"/>
          <w:marRight w:val="0"/>
          <w:marTop w:val="0"/>
          <w:marBottom w:val="0"/>
          <w:divBdr>
            <w:top w:val="none" w:sz="0" w:space="0" w:color="auto"/>
            <w:left w:val="none" w:sz="0" w:space="0" w:color="auto"/>
            <w:bottom w:val="none" w:sz="0" w:space="0" w:color="auto"/>
            <w:right w:val="none" w:sz="0" w:space="0" w:color="auto"/>
          </w:divBdr>
        </w:div>
        <w:div w:id="53238176">
          <w:marLeft w:val="640"/>
          <w:marRight w:val="0"/>
          <w:marTop w:val="0"/>
          <w:marBottom w:val="0"/>
          <w:divBdr>
            <w:top w:val="none" w:sz="0" w:space="0" w:color="auto"/>
            <w:left w:val="none" w:sz="0" w:space="0" w:color="auto"/>
            <w:bottom w:val="none" w:sz="0" w:space="0" w:color="auto"/>
            <w:right w:val="none" w:sz="0" w:space="0" w:color="auto"/>
          </w:divBdr>
        </w:div>
        <w:div w:id="782963661">
          <w:marLeft w:val="640"/>
          <w:marRight w:val="0"/>
          <w:marTop w:val="0"/>
          <w:marBottom w:val="0"/>
          <w:divBdr>
            <w:top w:val="none" w:sz="0" w:space="0" w:color="auto"/>
            <w:left w:val="none" w:sz="0" w:space="0" w:color="auto"/>
            <w:bottom w:val="none" w:sz="0" w:space="0" w:color="auto"/>
            <w:right w:val="none" w:sz="0" w:space="0" w:color="auto"/>
          </w:divBdr>
        </w:div>
        <w:div w:id="898370868">
          <w:marLeft w:val="640"/>
          <w:marRight w:val="0"/>
          <w:marTop w:val="0"/>
          <w:marBottom w:val="0"/>
          <w:divBdr>
            <w:top w:val="none" w:sz="0" w:space="0" w:color="auto"/>
            <w:left w:val="none" w:sz="0" w:space="0" w:color="auto"/>
            <w:bottom w:val="none" w:sz="0" w:space="0" w:color="auto"/>
            <w:right w:val="none" w:sz="0" w:space="0" w:color="auto"/>
          </w:divBdr>
        </w:div>
        <w:div w:id="668749449">
          <w:marLeft w:val="640"/>
          <w:marRight w:val="0"/>
          <w:marTop w:val="0"/>
          <w:marBottom w:val="0"/>
          <w:divBdr>
            <w:top w:val="none" w:sz="0" w:space="0" w:color="auto"/>
            <w:left w:val="none" w:sz="0" w:space="0" w:color="auto"/>
            <w:bottom w:val="none" w:sz="0" w:space="0" w:color="auto"/>
            <w:right w:val="none" w:sz="0" w:space="0" w:color="auto"/>
          </w:divBdr>
        </w:div>
        <w:div w:id="994721292">
          <w:marLeft w:val="640"/>
          <w:marRight w:val="0"/>
          <w:marTop w:val="0"/>
          <w:marBottom w:val="0"/>
          <w:divBdr>
            <w:top w:val="none" w:sz="0" w:space="0" w:color="auto"/>
            <w:left w:val="none" w:sz="0" w:space="0" w:color="auto"/>
            <w:bottom w:val="none" w:sz="0" w:space="0" w:color="auto"/>
            <w:right w:val="none" w:sz="0" w:space="0" w:color="auto"/>
          </w:divBdr>
        </w:div>
        <w:div w:id="1096096668">
          <w:marLeft w:val="640"/>
          <w:marRight w:val="0"/>
          <w:marTop w:val="0"/>
          <w:marBottom w:val="0"/>
          <w:divBdr>
            <w:top w:val="none" w:sz="0" w:space="0" w:color="auto"/>
            <w:left w:val="none" w:sz="0" w:space="0" w:color="auto"/>
            <w:bottom w:val="none" w:sz="0" w:space="0" w:color="auto"/>
            <w:right w:val="none" w:sz="0" w:space="0" w:color="auto"/>
          </w:divBdr>
        </w:div>
      </w:divsChild>
    </w:div>
    <w:div w:id="935283194">
      <w:bodyDiv w:val="1"/>
      <w:marLeft w:val="0"/>
      <w:marRight w:val="0"/>
      <w:marTop w:val="0"/>
      <w:marBottom w:val="0"/>
      <w:divBdr>
        <w:top w:val="none" w:sz="0" w:space="0" w:color="auto"/>
        <w:left w:val="none" w:sz="0" w:space="0" w:color="auto"/>
        <w:bottom w:val="none" w:sz="0" w:space="0" w:color="auto"/>
        <w:right w:val="none" w:sz="0" w:space="0" w:color="auto"/>
      </w:divBdr>
      <w:divsChild>
        <w:div w:id="1745639117">
          <w:marLeft w:val="640"/>
          <w:marRight w:val="0"/>
          <w:marTop w:val="0"/>
          <w:marBottom w:val="0"/>
          <w:divBdr>
            <w:top w:val="none" w:sz="0" w:space="0" w:color="auto"/>
            <w:left w:val="none" w:sz="0" w:space="0" w:color="auto"/>
            <w:bottom w:val="none" w:sz="0" w:space="0" w:color="auto"/>
            <w:right w:val="none" w:sz="0" w:space="0" w:color="auto"/>
          </w:divBdr>
        </w:div>
        <w:div w:id="1593469121">
          <w:marLeft w:val="640"/>
          <w:marRight w:val="0"/>
          <w:marTop w:val="0"/>
          <w:marBottom w:val="0"/>
          <w:divBdr>
            <w:top w:val="none" w:sz="0" w:space="0" w:color="auto"/>
            <w:left w:val="none" w:sz="0" w:space="0" w:color="auto"/>
            <w:bottom w:val="none" w:sz="0" w:space="0" w:color="auto"/>
            <w:right w:val="none" w:sz="0" w:space="0" w:color="auto"/>
          </w:divBdr>
        </w:div>
        <w:div w:id="1522040459">
          <w:marLeft w:val="640"/>
          <w:marRight w:val="0"/>
          <w:marTop w:val="0"/>
          <w:marBottom w:val="0"/>
          <w:divBdr>
            <w:top w:val="none" w:sz="0" w:space="0" w:color="auto"/>
            <w:left w:val="none" w:sz="0" w:space="0" w:color="auto"/>
            <w:bottom w:val="none" w:sz="0" w:space="0" w:color="auto"/>
            <w:right w:val="none" w:sz="0" w:space="0" w:color="auto"/>
          </w:divBdr>
        </w:div>
        <w:div w:id="2123643407">
          <w:marLeft w:val="640"/>
          <w:marRight w:val="0"/>
          <w:marTop w:val="0"/>
          <w:marBottom w:val="0"/>
          <w:divBdr>
            <w:top w:val="none" w:sz="0" w:space="0" w:color="auto"/>
            <w:left w:val="none" w:sz="0" w:space="0" w:color="auto"/>
            <w:bottom w:val="none" w:sz="0" w:space="0" w:color="auto"/>
            <w:right w:val="none" w:sz="0" w:space="0" w:color="auto"/>
          </w:divBdr>
        </w:div>
        <w:div w:id="1143080273">
          <w:marLeft w:val="640"/>
          <w:marRight w:val="0"/>
          <w:marTop w:val="0"/>
          <w:marBottom w:val="0"/>
          <w:divBdr>
            <w:top w:val="none" w:sz="0" w:space="0" w:color="auto"/>
            <w:left w:val="none" w:sz="0" w:space="0" w:color="auto"/>
            <w:bottom w:val="none" w:sz="0" w:space="0" w:color="auto"/>
            <w:right w:val="none" w:sz="0" w:space="0" w:color="auto"/>
          </w:divBdr>
        </w:div>
        <w:div w:id="486558542">
          <w:marLeft w:val="640"/>
          <w:marRight w:val="0"/>
          <w:marTop w:val="0"/>
          <w:marBottom w:val="0"/>
          <w:divBdr>
            <w:top w:val="none" w:sz="0" w:space="0" w:color="auto"/>
            <w:left w:val="none" w:sz="0" w:space="0" w:color="auto"/>
            <w:bottom w:val="none" w:sz="0" w:space="0" w:color="auto"/>
            <w:right w:val="none" w:sz="0" w:space="0" w:color="auto"/>
          </w:divBdr>
        </w:div>
        <w:div w:id="92209889">
          <w:marLeft w:val="640"/>
          <w:marRight w:val="0"/>
          <w:marTop w:val="0"/>
          <w:marBottom w:val="0"/>
          <w:divBdr>
            <w:top w:val="none" w:sz="0" w:space="0" w:color="auto"/>
            <w:left w:val="none" w:sz="0" w:space="0" w:color="auto"/>
            <w:bottom w:val="none" w:sz="0" w:space="0" w:color="auto"/>
            <w:right w:val="none" w:sz="0" w:space="0" w:color="auto"/>
          </w:divBdr>
        </w:div>
        <w:div w:id="318850668">
          <w:marLeft w:val="640"/>
          <w:marRight w:val="0"/>
          <w:marTop w:val="0"/>
          <w:marBottom w:val="0"/>
          <w:divBdr>
            <w:top w:val="none" w:sz="0" w:space="0" w:color="auto"/>
            <w:left w:val="none" w:sz="0" w:space="0" w:color="auto"/>
            <w:bottom w:val="none" w:sz="0" w:space="0" w:color="auto"/>
            <w:right w:val="none" w:sz="0" w:space="0" w:color="auto"/>
          </w:divBdr>
        </w:div>
        <w:div w:id="1948076292">
          <w:marLeft w:val="640"/>
          <w:marRight w:val="0"/>
          <w:marTop w:val="0"/>
          <w:marBottom w:val="0"/>
          <w:divBdr>
            <w:top w:val="none" w:sz="0" w:space="0" w:color="auto"/>
            <w:left w:val="none" w:sz="0" w:space="0" w:color="auto"/>
            <w:bottom w:val="none" w:sz="0" w:space="0" w:color="auto"/>
            <w:right w:val="none" w:sz="0" w:space="0" w:color="auto"/>
          </w:divBdr>
        </w:div>
        <w:div w:id="1922374262">
          <w:marLeft w:val="640"/>
          <w:marRight w:val="0"/>
          <w:marTop w:val="0"/>
          <w:marBottom w:val="0"/>
          <w:divBdr>
            <w:top w:val="none" w:sz="0" w:space="0" w:color="auto"/>
            <w:left w:val="none" w:sz="0" w:space="0" w:color="auto"/>
            <w:bottom w:val="none" w:sz="0" w:space="0" w:color="auto"/>
            <w:right w:val="none" w:sz="0" w:space="0" w:color="auto"/>
          </w:divBdr>
        </w:div>
        <w:div w:id="777330192">
          <w:marLeft w:val="640"/>
          <w:marRight w:val="0"/>
          <w:marTop w:val="0"/>
          <w:marBottom w:val="0"/>
          <w:divBdr>
            <w:top w:val="none" w:sz="0" w:space="0" w:color="auto"/>
            <w:left w:val="none" w:sz="0" w:space="0" w:color="auto"/>
            <w:bottom w:val="none" w:sz="0" w:space="0" w:color="auto"/>
            <w:right w:val="none" w:sz="0" w:space="0" w:color="auto"/>
          </w:divBdr>
        </w:div>
        <w:div w:id="232355749">
          <w:marLeft w:val="640"/>
          <w:marRight w:val="0"/>
          <w:marTop w:val="0"/>
          <w:marBottom w:val="0"/>
          <w:divBdr>
            <w:top w:val="none" w:sz="0" w:space="0" w:color="auto"/>
            <w:left w:val="none" w:sz="0" w:space="0" w:color="auto"/>
            <w:bottom w:val="none" w:sz="0" w:space="0" w:color="auto"/>
            <w:right w:val="none" w:sz="0" w:space="0" w:color="auto"/>
          </w:divBdr>
        </w:div>
        <w:div w:id="1796286488">
          <w:marLeft w:val="640"/>
          <w:marRight w:val="0"/>
          <w:marTop w:val="0"/>
          <w:marBottom w:val="0"/>
          <w:divBdr>
            <w:top w:val="none" w:sz="0" w:space="0" w:color="auto"/>
            <w:left w:val="none" w:sz="0" w:space="0" w:color="auto"/>
            <w:bottom w:val="none" w:sz="0" w:space="0" w:color="auto"/>
            <w:right w:val="none" w:sz="0" w:space="0" w:color="auto"/>
          </w:divBdr>
        </w:div>
      </w:divsChild>
    </w:div>
    <w:div w:id="942224879">
      <w:bodyDiv w:val="1"/>
      <w:marLeft w:val="0"/>
      <w:marRight w:val="0"/>
      <w:marTop w:val="0"/>
      <w:marBottom w:val="0"/>
      <w:divBdr>
        <w:top w:val="none" w:sz="0" w:space="0" w:color="auto"/>
        <w:left w:val="none" w:sz="0" w:space="0" w:color="auto"/>
        <w:bottom w:val="none" w:sz="0" w:space="0" w:color="auto"/>
        <w:right w:val="none" w:sz="0" w:space="0" w:color="auto"/>
      </w:divBdr>
      <w:divsChild>
        <w:div w:id="916480080">
          <w:marLeft w:val="640"/>
          <w:marRight w:val="0"/>
          <w:marTop w:val="0"/>
          <w:marBottom w:val="0"/>
          <w:divBdr>
            <w:top w:val="none" w:sz="0" w:space="0" w:color="auto"/>
            <w:left w:val="none" w:sz="0" w:space="0" w:color="auto"/>
            <w:bottom w:val="none" w:sz="0" w:space="0" w:color="auto"/>
            <w:right w:val="none" w:sz="0" w:space="0" w:color="auto"/>
          </w:divBdr>
        </w:div>
        <w:div w:id="1463693993">
          <w:marLeft w:val="640"/>
          <w:marRight w:val="0"/>
          <w:marTop w:val="0"/>
          <w:marBottom w:val="0"/>
          <w:divBdr>
            <w:top w:val="none" w:sz="0" w:space="0" w:color="auto"/>
            <w:left w:val="none" w:sz="0" w:space="0" w:color="auto"/>
            <w:bottom w:val="none" w:sz="0" w:space="0" w:color="auto"/>
            <w:right w:val="none" w:sz="0" w:space="0" w:color="auto"/>
          </w:divBdr>
        </w:div>
        <w:div w:id="842934794">
          <w:marLeft w:val="640"/>
          <w:marRight w:val="0"/>
          <w:marTop w:val="0"/>
          <w:marBottom w:val="0"/>
          <w:divBdr>
            <w:top w:val="none" w:sz="0" w:space="0" w:color="auto"/>
            <w:left w:val="none" w:sz="0" w:space="0" w:color="auto"/>
            <w:bottom w:val="none" w:sz="0" w:space="0" w:color="auto"/>
            <w:right w:val="none" w:sz="0" w:space="0" w:color="auto"/>
          </w:divBdr>
        </w:div>
        <w:div w:id="1182165911">
          <w:marLeft w:val="640"/>
          <w:marRight w:val="0"/>
          <w:marTop w:val="0"/>
          <w:marBottom w:val="0"/>
          <w:divBdr>
            <w:top w:val="none" w:sz="0" w:space="0" w:color="auto"/>
            <w:left w:val="none" w:sz="0" w:space="0" w:color="auto"/>
            <w:bottom w:val="none" w:sz="0" w:space="0" w:color="auto"/>
            <w:right w:val="none" w:sz="0" w:space="0" w:color="auto"/>
          </w:divBdr>
        </w:div>
        <w:div w:id="1004363069">
          <w:marLeft w:val="640"/>
          <w:marRight w:val="0"/>
          <w:marTop w:val="0"/>
          <w:marBottom w:val="0"/>
          <w:divBdr>
            <w:top w:val="none" w:sz="0" w:space="0" w:color="auto"/>
            <w:left w:val="none" w:sz="0" w:space="0" w:color="auto"/>
            <w:bottom w:val="none" w:sz="0" w:space="0" w:color="auto"/>
            <w:right w:val="none" w:sz="0" w:space="0" w:color="auto"/>
          </w:divBdr>
        </w:div>
        <w:div w:id="1182819447">
          <w:marLeft w:val="640"/>
          <w:marRight w:val="0"/>
          <w:marTop w:val="0"/>
          <w:marBottom w:val="0"/>
          <w:divBdr>
            <w:top w:val="none" w:sz="0" w:space="0" w:color="auto"/>
            <w:left w:val="none" w:sz="0" w:space="0" w:color="auto"/>
            <w:bottom w:val="none" w:sz="0" w:space="0" w:color="auto"/>
            <w:right w:val="none" w:sz="0" w:space="0" w:color="auto"/>
          </w:divBdr>
        </w:div>
        <w:div w:id="355738114">
          <w:marLeft w:val="640"/>
          <w:marRight w:val="0"/>
          <w:marTop w:val="0"/>
          <w:marBottom w:val="0"/>
          <w:divBdr>
            <w:top w:val="none" w:sz="0" w:space="0" w:color="auto"/>
            <w:left w:val="none" w:sz="0" w:space="0" w:color="auto"/>
            <w:bottom w:val="none" w:sz="0" w:space="0" w:color="auto"/>
            <w:right w:val="none" w:sz="0" w:space="0" w:color="auto"/>
          </w:divBdr>
        </w:div>
        <w:div w:id="1051229009">
          <w:marLeft w:val="640"/>
          <w:marRight w:val="0"/>
          <w:marTop w:val="0"/>
          <w:marBottom w:val="0"/>
          <w:divBdr>
            <w:top w:val="none" w:sz="0" w:space="0" w:color="auto"/>
            <w:left w:val="none" w:sz="0" w:space="0" w:color="auto"/>
            <w:bottom w:val="none" w:sz="0" w:space="0" w:color="auto"/>
            <w:right w:val="none" w:sz="0" w:space="0" w:color="auto"/>
          </w:divBdr>
        </w:div>
        <w:div w:id="16545737">
          <w:marLeft w:val="640"/>
          <w:marRight w:val="0"/>
          <w:marTop w:val="0"/>
          <w:marBottom w:val="0"/>
          <w:divBdr>
            <w:top w:val="none" w:sz="0" w:space="0" w:color="auto"/>
            <w:left w:val="none" w:sz="0" w:space="0" w:color="auto"/>
            <w:bottom w:val="none" w:sz="0" w:space="0" w:color="auto"/>
            <w:right w:val="none" w:sz="0" w:space="0" w:color="auto"/>
          </w:divBdr>
        </w:div>
        <w:div w:id="573977932">
          <w:marLeft w:val="640"/>
          <w:marRight w:val="0"/>
          <w:marTop w:val="0"/>
          <w:marBottom w:val="0"/>
          <w:divBdr>
            <w:top w:val="none" w:sz="0" w:space="0" w:color="auto"/>
            <w:left w:val="none" w:sz="0" w:space="0" w:color="auto"/>
            <w:bottom w:val="none" w:sz="0" w:space="0" w:color="auto"/>
            <w:right w:val="none" w:sz="0" w:space="0" w:color="auto"/>
          </w:divBdr>
        </w:div>
      </w:divsChild>
    </w:div>
    <w:div w:id="956988438">
      <w:bodyDiv w:val="1"/>
      <w:marLeft w:val="0"/>
      <w:marRight w:val="0"/>
      <w:marTop w:val="0"/>
      <w:marBottom w:val="0"/>
      <w:divBdr>
        <w:top w:val="none" w:sz="0" w:space="0" w:color="auto"/>
        <w:left w:val="none" w:sz="0" w:space="0" w:color="auto"/>
        <w:bottom w:val="none" w:sz="0" w:space="0" w:color="auto"/>
        <w:right w:val="none" w:sz="0" w:space="0" w:color="auto"/>
      </w:divBdr>
      <w:divsChild>
        <w:div w:id="144399090">
          <w:marLeft w:val="640"/>
          <w:marRight w:val="0"/>
          <w:marTop w:val="0"/>
          <w:marBottom w:val="0"/>
          <w:divBdr>
            <w:top w:val="none" w:sz="0" w:space="0" w:color="auto"/>
            <w:left w:val="none" w:sz="0" w:space="0" w:color="auto"/>
            <w:bottom w:val="none" w:sz="0" w:space="0" w:color="auto"/>
            <w:right w:val="none" w:sz="0" w:space="0" w:color="auto"/>
          </w:divBdr>
        </w:div>
        <w:div w:id="896431811">
          <w:marLeft w:val="640"/>
          <w:marRight w:val="0"/>
          <w:marTop w:val="0"/>
          <w:marBottom w:val="0"/>
          <w:divBdr>
            <w:top w:val="none" w:sz="0" w:space="0" w:color="auto"/>
            <w:left w:val="none" w:sz="0" w:space="0" w:color="auto"/>
            <w:bottom w:val="none" w:sz="0" w:space="0" w:color="auto"/>
            <w:right w:val="none" w:sz="0" w:space="0" w:color="auto"/>
          </w:divBdr>
        </w:div>
        <w:div w:id="1110856825">
          <w:marLeft w:val="640"/>
          <w:marRight w:val="0"/>
          <w:marTop w:val="0"/>
          <w:marBottom w:val="0"/>
          <w:divBdr>
            <w:top w:val="none" w:sz="0" w:space="0" w:color="auto"/>
            <w:left w:val="none" w:sz="0" w:space="0" w:color="auto"/>
            <w:bottom w:val="none" w:sz="0" w:space="0" w:color="auto"/>
            <w:right w:val="none" w:sz="0" w:space="0" w:color="auto"/>
          </w:divBdr>
        </w:div>
        <w:div w:id="431703031">
          <w:marLeft w:val="640"/>
          <w:marRight w:val="0"/>
          <w:marTop w:val="0"/>
          <w:marBottom w:val="0"/>
          <w:divBdr>
            <w:top w:val="none" w:sz="0" w:space="0" w:color="auto"/>
            <w:left w:val="none" w:sz="0" w:space="0" w:color="auto"/>
            <w:bottom w:val="none" w:sz="0" w:space="0" w:color="auto"/>
            <w:right w:val="none" w:sz="0" w:space="0" w:color="auto"/>
          </w:divBdr>
        </w:div>
        <w:div w:id="190340216">
          <w:marLeft w:val="640"/>
          <w:marRight w:val="0"/>
          <w:marTop w:val="0"/>
          <w:marBottom w:val="0"/>
          <w:divBdr>
            <w:top w:val="none" w:sz="0" w:space="0" w:color="auto"/>
            <w:left w:val="none" w:sz="0" w:space="0" w:color="auto"/>
            <w:bottom w:val="none" w:sz="0" w:space="0" w:color="auto"/>
            <w:right w:val="none" w:sz="0" w:space="0" w:color="auto"/>
          </w:divBdr>
        </w:div>
        <w:div w:id="210463826">
          <w:marLeft w:val="640"/>
          <w:marRight w:val="0"/>
          <w:marTop w:val="0"/>
          <w:marBottom w:val="0"/>
          <w:divBdr>
            <w:top w:val="none" w:sz="0" w:space="0" w:color="auto"/>
            <w:left w:val="none" w:sz="0" w:space="0" w:color="auto"/>
            <w:bottom w:val="none" w:sz="0" w:space="0" w:color="auto"/>
            <w:right w:val="none" w:sz="0" w:space="0" w:color="auto"/>
          </w:divBdr>
        </w:div>
        <w:div w:id="317610704">
          <w:marLeft w:val="640"/>
          <w:marRight w:val="0"/>
          <w:marTop w:val="0"/>
          <w:marBottom w:val="0"/>
          <w:divBdr>
            <w:top w:val="none" w:sz="0" w:space="0" w:color="auto"/>
            <w:left w:val="none" w:sz="0" w:space="0" w:color="auto"/>
            <w:bottom w:val="none" w:sz="0" w:space="0" w:color="auto"/>
            <w:right w:val="none" w:sz="0" w:space="0" w:color="auto"/>
          </w:divBdr>
        </w:div>
        <w:div w:id="1703359659">
          <w:marLeft w:val="640"/>
          <w:marRight w:val="0"/>
          <w:marTop w:val="0"/>
          <w:marBottom w:val="0"/>
          <w:divBdr>
            <w:top w:val="none" w:sz="0" w:space="0" w:color="auto"/>
            <w:left w:val="none" w:sz="0" w:space="0" w:color="auto"/>
            <w:bottom w:val="none" w:sz="0" w:space="0" w:color="auto"/>
            <w:right w:val="none" w:sz="0" w:space="0" w:color="auto"/>
          </w:divBdr>
        </w:div>
        <w:div w:id="1095125411">
          <w:marLeft w:val="640"/>
          <w:marRight w:val="0"/>
          <w:marTop w:val="0"/>
          <w:marBottom w:val="0"/>
          <w:divBdr>
            <w:top w:val="none" w:sz="0" w:space="0" w:color="auto"/>
            <w:left w:val="none" w:sz="0" w:space="0" w:color="auto"/>
            <w:bottom w:val="none" w:sz="0" w:space="0" w:color="auto"/>
            <w:right w:val="none" w:sz="0" w:space="0" w:color="auto"/>
          </w:divBdr>
        </w:div>
        <w:div w:id="1595699978">
          <w:marLeft w:val="640"/>
          <w:marRight w:val="0"/>
          <w:marTop w:val="0"/>
          <w:marBottom w:val="0"/>
          <w:divBdr>
            <w:top w:val="none" w:sz="0" w:space="0" w:color="auto"/>
            <w:left w:val="none" w:sz="0" w:space="0" w:color="auto"/>
            <w:bottom w:val="none" w:sz="0" w:space="0" w:color="auto"/>
            <w:right w:val="none" w:sz="0" w:space="0" w:color="auto"/>
          </w:divBdr>
        </w:div>
        <w:div w:id="880480028">
          <w:marLeft w:val="640"/>
          <w:marRight w:val="0"/>
          <w:marTop w:val="0"/>
          <w:marBottom w:val="0"/>
          <w:divBdr>
            <w:top w:val="none" w:sz="0" w:space="0" w:color="auto"/>
            <w:left w:val="none" w:sz="0" w:space="0" w:color="auto"/>
            <w:bottom w:val="none" w:sz="0" w:space="0" w:color="auto"/>
            <w:right w:val="none" w:sz="0" w:space="0" w:color="auto"/>
          </w:divBdr>
        </w:div>
        <w:div w:id="81143970">
          <w:marLeft w:val="640"/>
          <w:marRight w:val="0"/>
          <w:marTop w:val="0"/>
          <w:marBottom w:val="0"/>
          <w:divBdr>
            <w:top w:val="none" w:sz="0" w:space="0" w:color="auto"/>
            <w:left w:val="none" w:sz="0" w:space="0" w:color="auto"/>
            <w:bottom w:val="none" w:sz="0" w:space="0" w:color="auto"/>
            <w:right w:val="none" w:sz="0" w:space="0" w:color="auto"/>
          </w:divBdr>
        </w:div>
        <w:div w:id="444925261">
          <w:marLeft w:val="640"/>
          <w:marRight w:val="0"/>
          <w:marTop w:val="0"/>
          <w:marBottom w:val="0"/>
          <w:divBdr>
            <w:top w:val="none" w:sz="0" w:space="0" w:color="auto"/>
            <w:left w:val="none" w:sz="0" w:space="0" w:color="auto"/>
            <w:bottom w:val="none" w:sz="0" w:space="0" w:color="auto"/>
            <w:right w:val="none" w:sz="0" w:space="0" w:color="auto"/>
          </w:divBdr>
        </w:div>
        <w:div w:id="1327396565">
          <w:marLeft w:val="640"/>
          <w:marRight w:val="0"/>
          <w:marTop w:val="0"/>
          <w:marBottom w:val="0"/>
          <w:divBdr>
            <w:top w:val="none" w:sz="0" w:space="0" w:color="auto"/>
            <w:left w:val="none" w:sz="0" w:space="0" w:color="auto"/>
            <w:bottom w:val="none" w:sz="0" w:space="0" w:color="auto"/>
            <w:right w:val="none" w:sz="0" w:space="0" w:color="auto"/>
          </w:divBdr>
        </w:div>
      </w:divsChild>
    </w:div>
    <w:div w:id="958534336">
      <w:bodyDiv w:val="1"/>
      <w:marLeft w:val="0"/>
      <w:marRight w:val="0"/>
      <w:marTop w:val="0"/>
      <w:marBottom w:val="0"/>
      <w:divBdr>
        <w:top w:val="none" w:sz="0" w:space="0" w:color="auto"/>
        <w:left w:val="none" w:sz="0" w:space="0" w:color="auto"/>
        <w:bottom w:val="none" w:sz="0" w:space="0" w:color="auto"/>
        <w:right w:val="none" w:sz="0" w:space="0" w:color="auto"/>
      </w:divBdr>
    </w:div>
    <w:div w:id="964889421">
      <w:bodyDiv w:val="1"/>
      <w:marLeft w:val="0"/>
      <w:marRight w:val="0"/>
      <w:marTop w:val="0"/>
      <w:marBottom w:val="0"/>
      <w:divBdr>
        <w:top w:val="none" w:sz="0" w:space="0" w:color="auto"/>
        <w:left w:val="none" w:sz="0" w:space="0" w:color="auto"/>
        <w:bottom w:val="none" w:sz="0" w:space="0" w:color="auto"/>
        <w:right w:val="none" w:sz="0" w:space="0" w:color="auto"/>
      </w:divBdr>
      <w:divsChild>
        <w:div w:id="30420050">
          <w:marLeft w:val="640"/>
          <w:marRight w:val="0"/>
          <w:marTop w:val="0"/>
          <w:marBottom w:val="0"/>
          <w:divBdr>
            <w:top w:val="none" w:sz="0" w:space="0" w:color="auto"/>
            <w:left w:val="none" w:sz="0" w:space="0" w:color="auto"/>
            <w:bottom w:val="none" w:sz="0" w:space="0" w:color="auto"/>
            <w:right w:val="none" w:sz="0" w:space="0" w:color="auto"/>
          </w:divBdr>
        </w:div>
        <w:div w:id="1405954912">
          <w:marLeft w:val="640"/>
          <w:marRight w:val="0"/>
          <w:marTop w:val="0"/>
          <w:marBottom w:val="0"/>
          <w:divBdr>
            <w:top w:val="none" w:sz="0" w:space="0" w:color="auto"/>
            <w:left w:val="none" w:sz="0" w:space="0" w:color="auto"/>
            <w:bottom w:val="none" w:sz="0" w:space="0" w:color="auto"/>
            <w:right w:val="none" w:sz="0" w:space="0" w:color="auto"/>
          </w:divBdr>
        </w:div>
        <w:div w:id="880753146">
          <w:marLeft w:val="640"/>
          <w:marRight w:val="0"/>
          <w:marTop w:val="0"/>
          <w:marBottom w:val="0"/>
          <w:divBdr>
            <w:top w:val="none" w:sz="0" w:space="0" w:color="auto"/>
            <w:left w:val="none" w:sz="0" w:space="0" w:color="auto"/>
            <w:bottom w:val="none" w:sz="0" w:space="0" w:color="auto"/>
            <w:right w:val="none" w:sz="0" w:space="0" w:color="auto"/>
          </w:divBdr>
        </w:div>
        <w:div w:id="362292006">
          <w:marLeft w:val="640"/>
          <w:marRight w:val="0"/>
          <w:marTop w:val="0"/>
          <w:marBottom w:val="0"/>
          <w:divBdr>
            <w:top w:val="none" w:sz="0" w:space="0" w:color="auto"/>
            <w:left w:val="none" w:sz="0" w:space="0" w:color="auto"/>
            <w:bottom w:val="none" w:sz="0" w:space="0" w:color="auto"/>
            <w:right w:val="none" w:sz="0" w:space="0" w:color="auto"/>
          </w:divBdr>
        </w:div>
        <w:div w:id="1657033663">
          <w:marLeft w:val="640"/>
          <w:marRight w:val="0"/>
          <w:marTop w:val="0"/>
          <w:marBottom w:val="0"/>
          <w:divBdr>
            <w:top w:val="none" w:sz="0" w:space="0" w:color="auto"/>
            <w:left w:val="none" w:sz="0" w:space="0" w:color="auto"/>
            <w:bottom w:val="none" w:sz="0" w:space="0" w:color="auto"/>
            <w:right w:val="none" w:sz="0" w:space="0" w:color="auto"/>
          </w:divBdr>
        </w:div>
        <w:div w:id="407075448">
          <w:marLeft w:val="640"/>
          <w:marRight w:val="0"/>
          <w:marTop w:val="0"/>
          <w:marBottom w:val="0"/>
          <w:divBdr>
            <w:top w:val="none" w:sz="0" w:space="0" w:color="auto"/>
            <w:left w:val="none" w:sz="0" w:space="0" w:color="auto"/>
            <w:bottom w:val="none" w:sz="0" w:space="0" w:color="auto"/>
            <w:right w:val="none" w:sz="0" w:space="0" w:color="auto"/>
          </w:divBdr>
        </w:div>
        <w:div w:id="1275819995">
          <w:marLeft w:val="640"/>
          <w:marRight w:val="0"/>
          <w:marTop w:val="0"/>
          <w:marBottom w:val="0"/>
          <w:divBdr>
            <w:top w:val="none" w:sz="0" w:space="0" w:color="auto"/>
            <w:left w:val="none" w:sz="0" w:space="0" w:color="auto"/>
            <w:bottom w:val="none" w:sz="0" w:space="0" w:color="auto"/>
            <w:right w:val="none" w:sz="0" w:space="0" w:color="auto"/>
          </w:divBdr>
        </w:div>
        <w:div w:id="124199321">
          <w:marLeft w:val="640"/>
          <w:marRight w:val="0"/>
          <w:marTop w:val="0"/>
          <w:marBottom w:val="0"/>
          <w:divBdr>
            <w:top w:val="none" w:sz="0" w:space="0" w:color="auto"/>
            <w:left w:val="none" w:sz="0" w:space="0" w:color="auto"/>
            <w:bottom w:val="none" w:sz="0" w:space="0" w:color="auto"/>
            <w:right w:val="none" w:sz="0" w:space="0" w:color="auto"/>
          </w:divBdr>
        </w:div>
        <w:div w:id="1513453757">
          <w:marLeft w:val="640"/>
          <w:marRight w:val="0"/>
          <w:marTop w:val="0"/>
          <w:marBottom w:val="0"/>
          <w:divBdr>
            <w:top w:val="none" w:sz="0" w:space="0" w:color="auto"/>
            <w:left w:val="none" w:sz="0" w:space="0" w:color="auto"/>
            <w:bottom w:val="none" w:sz="0" w:space="0" w:color="auto"/>
            <w:right w:val="none" w:sz="0" w:space="0" w:color="auto"/>
          </w:divBdr>
        </w:div>
        <w:div w:id="465468522">
          <w:marLeft w:val="640"/>
          <w:marRight w:val="0"/>
          <w:marTop w:val="0"/>
          <w:marBottom w:val="0"/>
          <w:divBdr>
            <w:top w:val="none" w:sz="0" w:space="0" w:color="auto"/>
            <w:left w:val="none" w:sz="0" w:space="0" w:color="auto"/>
            <w:bottom w:val="none" w:sz="0" w:space="0" w:color="auto"/>
            <w:right w:val="none" w:sz="0" w:space="0" w:color="auto"/>
          </w:divBdr>
        </w:div>
        <w:div w:id="788815460">
          <w:marLeft w:val="640"/>
          <w:marRight w:val="0"/>
          <w:marTop w:val="0"/>
          <w:marBottom w:val="0"/>
          <w:divBdr>
            <w:top w:val="none" w:sz="0" w:space="0" w:color="auto"/>
            <w:left w:val="none" w:sz="0" w:space="0" w:color="auto"/>
            <w:bottom w:val="none" w:sz="0" w:space="0" w:color="auto"/>
            <w:right w:val="none" w:sz="0" w:space="0" w:color="auto"/>
          </w:divBdr>
        </w:div>
        <w:div w:id="1013995560">
          <w:marLeft w:val="640"/>
          <w:marRight w:val="0"/>
          <w:marTop w:val="0"/>
          <w:marBottom w:val="0"/>
          <w:divBdr>
            <w:top w:val="none" w:sz="0" w:space="0" w:color="auto"/>
            <w:left w:val="none" w:sz="0" w:space="0" w:color="auto"/>
            <w:bottom w:val="none" w:sz="0" w:space="0" w:color="auto"/>
            <w:right w:val="none" w:sz="0" w:space="0" w:color="auto"/>
          </w:divBdr>
        </w:div>
        <w:div w:id="866334563">
          <w:marLeft w:val="640"/>
          <w:marRight w:val="0"/>
          <w:marTop w:val="0"/>
          <w:marBottom w:val="0"/>
          <w:divBdr>
            <w:top w:val="none" w:sz="0" w:space="0" w:color="auto"/>
            <w:left w:val="none" w:sz="0" w:space="0" w:color="auto"/>
            <w:bottom w:val="none" w:sz="0" w:space="0" w:color="auto"/>
            <w:right w:val="none" w:sz="0" w:space="0" w:color="auto"/>
          </w:divBdr>
        </w:div>
        <w:div w:id="2064212142">
          <w:marLeft w:val="640"/>
          <w:marRight w:val="0"/>
          <w:marTop w:val="0"/>
          <w:marBottom w:val="0"/>
          <w:divBdr>
            <w:top w:val="none" w:sz="0" w:space="0" w:color="auto"/>
            <w:left w:val="none" w:sz="0" w:space="0" w:color="auto"/>
            <w:bottom w:val="none" w:sz="0" w:space="0" w:color="auto"/>
            <w:right w:val="none" w:sz="0" w:space="0" w:color="auto"/>
          </w:divBdr>
        </w:div>
        <w:div w:id="751437835">
          <w:marLeft w:val="640"/>
          <w:marRight w:val="0"/>
          <w:marTop w:val="0"/>
          <w:marBottom w:val="0"/>
          <w:divBdr>
            <w:top w:val="none" w:sz="0" w:space="0" w:color="auto"/>
            <w:left w:val="none" w:sz="0" w:space="0" w:color="auto"/>
            <w:bottom w:val="none" w:sz="0" w:space="0" w:color="auto"/>
            <w:right w:val="none" w:sz="0" w:space="0" w:color="auto"/>
          </w:divBdr>
        </w:div>
      </w:divsChild>
    </w:div>
    <w:div w:id="1081638520">
      <w:bodyDiv w:val="1"/>
      <w:marLeft w:val="0"/>
      <w:marRight w:val="0"/>
      <w:marTop w:val="0"/>
      <w:marBottom w:val="0"/>
      <w:divBdr>
        <w:top w:val="none" w:sz="0" w:space="0" w:color="auto"/>
        <w:left w:val="none" w:sz="0" w:space="0" w:color="auto"/>
        <w:bottom w:val="none" w:sz="0" w:space="0" w:color="auto"/>
        <w:right w:val="none" w:sz="0" w:space="0" w:color="auto"/>
      </w:divBdr>
      <w:divsChild>
        <w:div w:id="791289238">
          <w:marLeft w:val="640"/>
          <w:marRight w:val="0"/>
          <w:marTop w:val="0"/>
          <w:marBottom w:val="0"/>
          <w:divBdr>
            <w:top w:val="none" w:sz="0" w:space="0" w:color="auto"/>
            <w:left w:val="none" w:sz="0" w:space="0" w:color="auto"/>
            <w:bottom w:val="none" w:sz="0" w:space="0" w:color="auto"/>
            <w:right w:val="none" w:sz="0" w:space="0" w:color="auto"/>
          </w:divBdr>
        </w:div>
        <w:div w:id="716319210">
          <w:marLeft w:val="640"/>
          <w:marRight w:val="0"/>
          <w:marTop w:val="0"/>
          <w:marBottom w:val="0"/>
          <w:divBdr>
            <w:top w:val="none" w:sz="0" w:space="0" w:color="auto"/>
            <w:left w:val="none" w:sz="0" w:space="0" w:color="auto"/>
            <w:bottom w:val="none" w:sz="0" w:space="0" w:color="auto"/>
            <w:right w:val="none" w:sz="0" w:space="0" w:color="auto"/>
          </w:divBdr>
        </w:div>
        <w:div w:id="159083819">
          <w:marLeft w:val="640"/>
          <w:marRight w:val="0"/>
          <w:marTop w:val="0"/>
          <w:marBottom w:val="0"/>
          <w:divBdr>
            <w:top w:val="none" w:sz="0" w:space="0" w:color="auto"/>
            <w:left w:val="none" w:sz="0" w:space="0" w:color="auto"/>
            <w:bottom w:val="none" w:sz="0" w:space="0" w:color="auto"/>
            <w:right w:val="none" w:sz="0" w:space="0" w:color="auto"/>
          </w:divBdr>
        </w:div>
        <w:div w:id="367996945">
          <w:marLeft w:val="640"/>
          <w:marRight w:val="0"/>
          <w:marTop w:val="0"/>
          <w:marBottom w:val="0"/>
          <w:divBdr>
            <w:top w:val="none" w:sz="0" w:space="0" w:color="auto"/>
            <w:left w:val="none" w:sz="0" w:space="0" w:color="auto"/>
            <w:bottom w:val="none" w:sz="0" w:space="0" w:color="auto"/>
            <w:right w:val="none" w:sz="0" w:space="0" w:color="auto"/>
          </w:divBdr>
        </w:div>
        <w:div w:id="620839796">
          <w:marLeft w:val="640"/>
          <w:marRight w:val="0"/>
          <w:marTop w:val="0"/>
          <w:marBottom w:val="0"/>
          <w:divBdr>
            <w:top w:val="none" w:sz="0" w:space="0" w:color="auto"/>
            <w:left w:val="none" w:sz="0" w:space="0" w:color="auto"/>
            <w:bottom w:val="none" w:sz="0" w:space="0" w:color="auto"/>
            <w:right w:val="none" w:sz="0" w:space="0" w:color="auto"/>
          </w:divBdr>
        </w:div>
        <w:div w:id="971014012">
          <w:marLeft w:val="640"/>
          <w:marRight w:val="0"/>
          <w:marTop w:val="0"/>
          <w:marBottom w:val="0"/>
          <w:divBdr>
            <w:top w:val="none" w:sz="0" w:space="0" w:color="auto"/>
            <w:left w:val="none" w:sz="0" w:space="0" w:color="auto"/>
            <w:bottom w:val="none" w:sz="0" w:space="0" w:color="auto"/>
            <w:right w:val="none" w:sz="0" w:space="0" w:color="auto"/>
          </w:divBdr>
        </w:div>
        <w:div w:id="68238086">
          <w:marLeft w:val="640"/>
          <w:marRight w:val="0"/>
          <w:marTop w:val="0"/>
          <w:marBottom w:val="0"/>
          <w:divBdr>
            <w:top w:val="none" w:sz="0" w:space="0" w:color="auto"/>
            <w:left w:val="none" w:sz="0" w:space="0" w:color="auto"/>
            <w:bottom w:val="none" w:sz="0" w:space="0" w:color="auto"/>
            <w:right w:val="none" w:sz="0" w:space="0" w:color="auto"/>
          </w:divBdr>
        </w:div>
        <w:div w:id="978917826">
          <w:marLeft w:val="640"/>
          <w:marRight w:val="0"/>
          <w:marTop w:val="0"/>
          <w:marBottom w:val="0"/>
          <w:divBdr>
            <w:top w:val="none" w:sz="0" w:space="0" w:color="auto"/>
            <w:left w:val="none" w:sz="0" w:space="0" w:color="auto"/>
            <w:bottom w:val="none" w:sz="0" w:space="0" w:color="auto"/>
            <w:right w:val="none" w:sz="0" w:space="0" w:color="auto"/>
          </w:divBdr>
        </w:div>
        <w:div w:id="1997340910">
          <w:marLeft w:val="640"/>
          <w:marRight w:val="0"/>
          <w:marTop w:val="0"/>
          <w:marBottom w:val="0"/>
          <w:divBdr>
            <w:top w:val="none" w:sz="0" w:space="0" w:color="auto"/>
            <w:left w:val="none" w:sz="0" w:space="0" w:color="auto"/>
            <w:bottom w:val="none" w:sz="0" w:space="0" w:color="auto"/>
            <w:right w:val="none" w:sz="0" w:space="0" w:color="auto"/>
          </w:divBdr>
        </w:div>
        <w:div w:id="224342923">
          <w:marLeft w:val="640"/>
          <w:marRight w:val="0"/>
          <w:marTop w:val="0"/>
          <w:marBottom w:val="0"/>
          <w:divBdr>
            <w:top w:val="none" w:sz="0" w:space="0" w:color="auto"/>
            <w:left w:val="none" w:sz="0" w:space="0" w:color="auto"/>
            <w:bottom w:val="none" w:sz="0" w:space="0" w:color="auto"/>
            <w:right w:val="none" w:sz="0" w:space="0" w:color="auto"/>
          </w:divBdr>
        </w:div>
        <w:div w:id="485977464">
          <w:marLeft w:val="640"/>
          <w:marRight w:val="0"/>
          <w:marTop w:val="0"/>
          <w:marBottom w:val="0"/>
          <w:divBdr>
            <w:top w:val="none" w:sz="0" w:space="0" w:color="auto"/>
            <w:left w:val="none" w:sz="0" w:space="0" w:color="auto"/>
            <w:bottom w:val="none" w:sz="0" w:space="0" w:color="auto"/>
            <w:right w:val="none" w:sz="0" w:space="0" w:color="auto"/>
          </w:divBdr>
        </w:div>
        <w:div w:id="1799179169">
          <w:marLeft w:val="640"/>
          <w:marRight w:val="0"/>
          <w:marTop w:val="0"/>
          <w:marBottom w:val="0"/>
          <w:divBdr>
            <w:top w:val="none" w:sz="0" w:space="0" w:color="auto"/>
            <w:left w:val="none" w:sz="0" w:space="0" w:color="auto"/>
            <w:bottom w:val="none" w:sz="0" w:space="0" w:color="auto"/>
            <w:right w:val="none" w:sz="0" w:space="0" w:color="auto"/>
          </w:divBdr>
        </w:div>
        <w:div w:id="433792987">
          <w:marLeft w:val="640"/>
          <w:marRight w:val="0"/>
          <w:marTop w:val="0"/>
          <w:marBottom w:val="0"/>
          <w:divBdr>
            <w:top w:val="none" w:sz="0" w:space="0" w:color="auto"/>
            <w:left w:val="none" w:sz="0" w:space="0" w:color="auto"/>
            <w:bottom w:val="none" w:sz="0" w:space="0" w:color="auto"/>
            <w:right w:val="none" w:sz="0" w:space="0" w:color="auto"/>
          </w:divBdr>
        </w:div>
        <w:div w:id="111363125">
          <w:marLeft w:val="640"/>
          <w:marRight w:val="0"/>
          <w:marTop w:val="0"/>
          <w:marBottom w:val="0"/>
          <w:divBdr>
            <w:top w:val="none" w:sz="0" w:space="0" w:color="auto"/>
            <w:left w:val="none" w:sz="0" w:space="0" w:color="auto"/>
            <w:bottom w:val="none" w:sz="0" w:space="0" w:color="auto"/>
            <w:right w:val="none" w:sz="0" w:space="0" w:color="auto"/>
          </w:divBdr>
        </w:div>
        <w:div w:id="1443453963">
          <w:marLeft w:val="640"/>
          <w:marRight w:val="0"/>
          <w:marTop w:val="0"/>
          <w:marBottom w:val="0"/>
          <w:divBdr>
            <w:top w:val="none" w:sz="0" w:space="0" w:color="auto"/>
            <w:left w:val="none" w:sz="0" w:space="0" w:color="auto"/>
            <w:bottom w:val="none" w:sz="0" w:space="0" w:color="auto"/>
            <w:right w:val="none" w:sz="0" w:space="0" w:color="auto"/>
          </w:divBdr>
        </w:div>
        <w:div w:id="1966424094">
          <w:marLeft w:val="640"/>
          <w:marRight w:val="0"/>
          <w:marTop w:val="0"/>
          <w:marBottom w:val="0"/>
          <w:divBdr>
            <w:top w:val="none" w:sz="0" w:space="0" w:color="auto"/>
            <w:left w:val="none" w:sz="0" w:space="0" w:color="auto"/>
            <w:bottom w:val="none" w:sz="0" w:space="0" w:color="auto"/>
            <w:right w:val="none" w:sz="0" w:space="0" w:color="auto"/>
          </w:divBdr>
        </w:div>
        <w:div w:id="1178806787">
          <w:marLeft w:val="640"/>
          <w:marRight w:val="0"/>
          <w:marTop w:val="0"/>
          <w:marBottom w:val="0"/>
          <w:divBdr>
            <w:top w:val="none" w:sz="0" w:space="0" w:color="auto"/>
            <w:left w:val="none" w:sz="0" w:space="0" w:color="auto"/>
            <w:bottom w:val="none" w:sz="0" w:space="0" w:color="auto"/>
            <w:right w:val="none" w:sz="0" w:space="0" w:color="auto"/>
          </w:divBdr>
        </w:div>
        <w:div w:id="2057967820">
          <w:marLeft w:val="640"/>
          <w:marRight w:val="0"/>
          <w:marTop w:val="0"/>
          <w:marBottom w:val="0"/>
          <w:divBdr>
            <w:top w:val="none" w:sz="0" w:space="0" w:color="auto"/>
            <w:left w:val="none" w:sz="0" w:space="0" w:color="auto"/>
            <w:bottom w:val="none" w:sz="0" w:space="0" w:color="auto"/>
            <w:right w:val="none" w:sz="0" w:space="0" w:color="auto"/>
          </w:divBdr>
        </w:div>
        <w:div w:id="441192753">
          <w:marLeft w:val="640"/>
          <w:marRight w:val="0"/>
          <w:marTop w:val="0"/>
          <w:marBottom w:val="0"/>
          <w:divBdr>
            <w:top w:val="none" w:sz="0" w:space="0" w:color="auto"/>
            <w:left w:val="none" w:sz="0" w:space="0" w:color="auto"/>
            <w:bottom w:val="none" w:sz="0" w:space="0" w:color="auto"/>
            <w:right w:val="none" w:sz="0" w:space="0" w:color="auto"/>
          </w:divBdr>
        </w:div>
        <w:div w:id="782268329">
          <w:marLeft w:val="640"/>
          <w:marRight w:val="0"/>
          <w:marTop w:val="0"/>
          <w:marBottom w:val="0"/>
          <w:divBdr>
            <w:top w:val="none" w:sz="0" w:space="0" w:color="auto"/>
            <w:left w:val="none" w:sz="0" w:space="0" w:color="auto"/>
            <w:bottom w:val="none" w:sz="0" w:space="0" w:color="auto"/>
            <w:right w:val="none" w:sz="0" w:space="0" w:color="auto"/>
          </w:divBdr>
        </w:div>
        <w:div w:id="1805464496">
          <w:marLeft w:val="640"/>
          <w:marRight w:val="0"/>
          <w:marTop w:val="0"/>
          <w:marBottom w:val="0"/>
          <w:divBdr>
            <w:top w:val="none" w:sz="0" w:space="0" w:color="auto"/>
            <w:left w:val="none" w:sz="0" w:space="0" w:color="auto"/>
            <w:bottom w:val="none" w:sz="0" w:space="0" w:color="auto"/>
            <w:right w:val="none" w:sz="0" w:space="0" w:color="auto"/>
          </w:divBdr>
        </w:div>
        <w:div w:id="1599875100">
          <w:marLeft w:val="640"/>
          <w:marRight w:val="0"/>
          <w:marTop w:val="0"/>
          <w:marBottom w:val="0"/>
          <w:divBdr>
            <w:top w:val="none" w:sz="0" w:space="0" w:color="auto"/>
            <w:left w:val="none" w:sz="0" w:space="0" w:color="auto"/>
            <w:bottom w:val="none" w:sz="0" w:space="0" w:color="auto"/>
            <w:right w:val="none" w:sz="0" w:space="0" w:color="auto"/>
          </w:divBdr>
        </w:div>
        <w:div w:id="62459037">
          <w:marLeft w:val="640"/>
          <w:marRight w:val="0"/>
          <w:marTop w:val="0"/>
          <w:marBottom w:val="0"/>
          <w:divBdr>
            <w:top w:val="none" w:sz="0" w:space="0" w:color="auto"/>
            <w:left w:val="none" w:sz="0" w:space="0" w:color="auto"/>
            <w:bottom w:val="none" w:sz="0" w:space="0" w:color="auto"/>
            <w:right w:val="none" w:sz="0" w:space="0" w:color="auto"/>
          </w:divBdr>
        </w:div>
        <w:div w:id="379323004">
          <w:marLeft w:val="640"/>
          <w:marRight w:val="0"/>
          <w:marTop w:val="0"/>
          <w:marBottom w:val="0"/>
          <w:divBdr>
            <w:top w:val="none" w:sz="0" w:space="0" w:color="auto"/>
            <w:left w:val="none" w:sz="0" w:space="0" w:color="auto"/>
            <w:bottom w:val="none" w:sz="0" w:space="0" w:color="auto"/>
            <w:right w:val="none" w:sz="0" w:space="0" w:color="auto"/>
          </w:divBdr>
        </w:div>
        <w:div w:id="1338847867">
          <w:marLeft w:val="640"/>
          <w:marRight w:val="0"/>
          <w:marTop w:val="0"/>
          <w:marBottom w:val="0"/>
          <w:divBdr>
            <w:top w:val="none" w:sz="0" w:space="0" w:color="auto"/>
            <w:left w:val="none" w:sz="0" w:space="0" w:color="auto"/>
            <w:bottom w:val="none" w:sz="0" w:space="0" w:color="auto"/>
            <w:right w:val="none" w:sz="0" w:space="0" w:color="auto"/>
          </w:divBdr>
        </w:div>
        <w:div w:id="964970101">
          <w:marLeft w:val="640"/>
          <w:marRight w:val="0"/>
          <w:marTop w:val="0"/>
          <w:marBottom w:val="0"/>
          <w:divBdr>
            <w:top w:val="none" w:sz="0" w:space="0" w:color="auto"/>
            <w:left w:val="none" w:sz="0" w:space="0" w:color="auto"/>
            <w:bottom w:val="none" w:sz="0" w:space="0" w:color="auto"/>
            <w:right w:val="none" w:sz="0" w:space="0" w:color="auto"/>
          </w:divBdr>
        </w:div>
        <w:div w:id="832525275">
          <w:marLeft w:val="640"/>
          <w:marRight w:val="0"/>
          <w:marTop w:val="0"/>
          <w:marBottom w:val="0"/>
          <w:divBdr>
            <w:top w:val="none" w:sz="0" w:space="0" w:color="auto"/>
            <w:left w:val="none" w:sz="0" w:space="0" w:color="auto"/>
            <w:bottom w:val="none" w:sz="0" w:space="0" w:color="auto"/>
            <w:right w:val="none" w:sz="0" w:space="0" w:color="auto"/>
          </w:divBdr>
        </w:div>
        <w:div w:id="817456189">
          <w:marLeft w:val="640"/>
          <w:marRight w:val="0"/>
          <w:marTop w:val="0"/>
          <w:marBottom w:val="0"/>
          <w:divBdr>
            <w:top w:val="none" w:sz="0" w:space="0" w:color="auto"/>
            <w:left w:val="none" w:sz="0" w:space="0" w:color="auto"/>
            <w:bottom w:val="none" w:sz="0" w:space="0" w:color="auto"/>
            <w:right w:val="none" w:sz="0" w:space="0" w:color="auto"/>
          </w:divBdr>
        </w:div>
        <w:div w:id="182785508">
          <w:marLeft w:val="640"/>
          <w:marRight w:val="0"/>
          <w:marTop w:val="0"/>
          <w:marBottom w:val="0"/>
          <w:divBdr>
            <w:top w:val="none" w:sz="0" w:space="0" w:color="auto"/>
            <w:left w:val="none" w:sz="0" w:space="0" w:color="auto"/>
            <w:bottom w:val="none" w:sz="0" w:space="0" w:color="auto"/>
            <w:right w:val="none" w:sz="0" w:space="0" w:color="auto"/>
          </w:divBdr>
        </w:div>
        <w:div w:id="1972394880">
          <w:marLeft w:val="640"/>
          <w:marRight w:val="0"/>
          <w:marTop w:val="0"/>
          <w:marBottom w:val="0"/>
          <w:divBdr>
            <w:top w:val="none" w:sz="0" w:space="0" w:color="auto"/>
            <w:left w:val="none" w:sz="0" w:space="0" w:color="auto"/>
            <w:bottom w:val="none" w:sz="0" w:space="0" w:color="auto"/>
            <w:right w:val="none" w:sz="0" w:space="0" w:color="auto"/>
          </w:divBdr>
        </w:div>
        <w:div w:id="2082408972">
          <w:marLeft w:val="640"/>
          <w:marRight w:val="0"/>
          <w:marTop w:val="0"/>
          <w:marBottom w:val="0"/>
          <w:divBdr>
            <w:top w:val="none" w:sz="0" w:space="0" w:color="auto"/>
            <w:left w:val="none" w:sz="0" w:space="0" w:color="auto"/>
            <w:bottom w:val="none" w:sz="0" w:space="0" w:color="auto"/>
            <w:right w:val="none" w:sz="0" w:space="0" w:color="auto"/>
          </w:divBdr>
        </w:div>
        <w:div w:id="139470453">
          <w:marLeft w:val="640"/>
          <w:marRight w:val="0"/>
          <w:marTop w:val="0"/>
          <w:marBottom w:val="0"/>
          <w:divBdr>
            <w:top w:val="none" w:sz="0" w:space="0" w:color="auto"/>
            <w:left w:val="none" w:sz="0" w:space="0" w:color="auto"/>
            <w:bottom w:val="none" w:sz="0" w:space="0" w:color="auto"/>
            <w:right w:val="none" w:sz="0" w:space="0" w:color="auto"/>
          </w:divBdr>
        </w:div>
        <w:div w:id="1654522338">
          <w:marLeft w:val="640"/>
          <w:marRight w:val="0"/>
          <w:marTop w:val="0"/>
          <w:marBottom w:val="0"/>
          <w:divBdr>
            <w:top w:val="none" w:sz="0" w:space="0" w:color="auto"/>
            <w:left w:val="none" w:sz="0" w:space="0" w:color="auto"/>
            <w:bottom w:val="none" w:sz="0" w:space="0" w:color="auto"/>
            <w:right w:val="none" w:sz="0" w:space="0" w:color="auto"/>
          </w:divBdr>
        </w:div>
      </w:divsChild>
    </w:div>
    <w:div w:id="1146318232">
      <w:bodyDiv w:val="1"/>
      <w:marLeft w:val="0"/>
      <w:marRight w:val="0"/>
      <w:marTop w:val="0"/>
      <w:marBottom w:val="0"/>
      <w:divBdr>
        <w:top w:val="none" w:sz="0" w:space="0" w:color="auto"/>
        <w:left w:val="none" w:sz="0" w:space="0" w:color="auto"/>
        <w:bottom w:val="none" w:sz="0" w:space="0" w:color="auto"/>
        <w:right w:val="none" w:sz="0" w:space="0" w:color="auto"/>
      </w:divBdr>
      <w:divsChild>
        <w:div w:id="621107723">
          <w:marLeft w:val="640"/>
          <w:marRight w:val="0"/>
          <w:marTop w:val="0"/>
          <w:marBottom w:val="0"/>
          <w:divBdr>
            <w:top w:val="none" w:sz="0" w:space="0" w:color="auto"/>
            <w:left w:val="none" w:sz="0" w:space="0" w:color="auto"/>
            <w:bottom w:val="none" w:sz="0" w:space="0" w:color="auto"/>
            <w:right w:val="none" w:sz="0" w:space="0" w:color="auto"/>
          </w:divBdr>
        </w:div>
        <w:div w:id="550390164">
          <w:marLeft w:val="640"/>
          <w:marRight w:val="0"/>
          <w:marTop w:val="0"/>
          <w:marBottom w:val="0"/>
          <w:divBdr>
            <w:top w:val="none" w:sz="0" w:space="0" w:color="auto"/>
            <w:left w:val="none" w:sz="0" w:space="0" w:color="auto"/>
            <w:bottom w:val="none" w:sz="0" w:space="0" w:color="auto"/>
            <w:right w:val="none" w:sz="0" w:space="0" w:color="auto"/>
          </w:divBdr>
        </w:div>
        <w:div w:id="1852911561">
          <w:marLeft w:val="640"/>
          <w:marRight w:val="0"/>
          <w:marTop w:val="0"/>
          <w:marBottom w:val="0"/>
          <w:divBdr>
            <w:top w:val="none" w:sz="0" w:space="0" w:color="auto"/>
            <w:left w:val="none" w:sz="0" w:space="0" w:color="auto"/>
            <w:bottom w:val="none" w:sz="0" w:space="0" w:color="auto"/>
            <w:right w:val="none" w:sz="0" w:space="0" w:color="auto"/>
          </w:divBdr>
        </w:div>
        <w:div w:id="481774220">
          <w:marLeft w:val="640"/>
          <w:marRight w:val="0"/>
          <w:marTop w:val="0"/>
          <w:marBottom w:val="0"/>
          <w:divBdr>
            <w:top w:val="none" w:sz="0" w:space="0" w:color="auto"/>
            <w:left w:val="none" w:sz="0" w:space="0" w:color="auto"/>
            <w:bottom w:val="none" w:sz="0" w:space="0" w:color="auto"/>
            <w:right w:val="none" w:sz="0" w:space="0" w:color="auto"/>
          </w:divBdr>
        </w:div>
        <w:div w:id="1471165924">
          <w:marLeft w:val="640"/>
          <w:marRight w:val="0"/>
          <w:marTop w:val="0"/>
          <w:marBottom w:val="0"/>
          <w:divBdr>
            <w:top w:val="none" w:sz="0" w:space="0" w:color="auto"/>
            <w:left w:val="none" w:sz="0" w:space="0" w:color="auto"/>
            <w:bottom w:val="none" w:sz="0" w:space="0" w:color="auto"/>
            <w:right w:val="none" w:sz="0" w:space="0" w:color="auto"/>
          </w:divBdr>
        </w:div>
        <w:div w:id="351882758">
          <w:marLeft w:val="640"/>
          <w:marRight w:val="0"/>
          <w:marTop w:val="0"/>
          <w:marBottom w:val="0"/>
          <w:divBdr>
            <w:top w:val="none" w:sz="0" w:space="0" w:color="auto"/>
            <w:left w:val="none" w:sz="0" w:space="0" w:color="auto"/>
            <w:bottom w:val="none" w:sz="0" w:space="0" w:color="auto"/>
            <w:right w:val="none" w:sz="0" w:space="0" w:color="auto"/>
          </w:divBdr>
        </w:div>
        <w:div w:id="701979243">
          <w:marLeft w:val="640"/>
          <w:marRight w:val="0"/>
          <w:marTop w:val="0"/>
          <w:marBottom w:val="0"/>
          <w:divBdr>
            <w:top w:val="none" w:sz="0" w:space="0" w:color="auto"/>
            <w:left w:val="none" w:sz="0" w:space="0" w:color="auto"/>
            <w:bottom w:val="none" w:sz="0" w:space="0" w:color="auto"/>
            <w:right w:val="none" w:sz="0" w:space="0" w:color="auto"/>
          </w:divBdr>
        </w:div>
        <w:div w:id="1641693081">
          <w:marLeft w:val="640"/>
          <w:marRight w:val="0"/>
          <w:marTop w:val="0"/>
          <w:marBottom w:val="0"/>
          <w:divBdr>
            <w:top w:val="none" w:sz="0" w:space="0" w:color="auto"/>
            <w:left w:val="none" w:sz="0" w:space="0" w:color="auto"/>
            <w:bottom w:val="none" w:sz="0" w:space="0" w:color="auto"/>
            <w:right w:val="none" w:sz="0" w:space="0" w:color="auto"/>
          </w:divBdr>
        </w:div>
        <w:div w:id="515654400">
          <w:marLeft w:val="640"/>
          <w:marRight w:val="0"/>
          <w:marTop w:val="0"/>
          <w:marBottom w:val="0"/>
          <w:divBdr>
            <w:top w:val="none" w:sz="0" w:space="0" w:color="auto"/>
            <w:left w:val="none" w:sz="0" w:space="0" w:color="auto"/>
            <w:bottom w:val="none" w:sz="0" w:space="0" w:color="auto"/>
            <w:right w:val="none" w:sz="0" w:space="0" w:color="auto"/>
          </w:divBdr>
        </w:div>
      </w:divsChild>
    </w:div>
    <w:div w:id="1162964139">
      <w:bodyDiv w:val="1"/>
      <w:marLeft w:val="0"/>
      <w:marRight w:val="0"/>
      <w:marTop w:val="0"/>
      <w:marBottom w:val="0"/>
      <w:divBdr>
        <w:top w:val="none" w:sz="0" w:space="0" w:color="auto"/>
        <w:left w:val="none" w:sz="0" w:space="0" w:color="auto"/>
        <w:bottom w:val="none" w:sz="0" w:space="0" w:color="auto"/>
        <w:right w:val="none" w:sz="0" w:space="0" w:color="auto"/>
      </w:divBdr>
      <w:divsChild>
        <w:div w:id="1902985072">
          <w:marLeft w:val="640"/>
          <w:marRight w:val="0"/>
          <w:marTop w:val="0"/>
          <w:marBottom w:val="0"/>
          <w:divBdr>
            <w:top w:val="none" w:sz="0" w:space="0" w:color="auto"/>
            <w:left w:val="none" w:sz="0" w:space="0" w:color="auto"/>
            <w:bottom w:val="none" w:sz="0" w:space="0" w:color="auto"/>
            <w:right w:val="none" w:sz="0" w:space="0" w:color="auto"/>
          </w:divBdr>
        </w:div>
        <w:div w:id="629941744">
          <w:marLeft w:val="640"/>
          <w:marRight w:val="0"/>
          <w:marTop w:val="0"/>
          <w:marBottom w:val="0"/>
          <w:divBdr>
            <w:top w:val="none" w:sz="0" w:space="0" w:color="auto"/>
            <w:left w:val="none" w:sz="0" w:space="0" w:color="auto"/>
            <w:bottom w:val="none" w:sz="0" w:space="0" w:color="auto"/>
            <w:right w:val="none" w:sz="0" w:space="0" w:color="auto"/>
          </w:divBdr>
        </w:div>
        <w:div w:id="1126045774">
          <w:marLeft w:val="640"/>
          <w:marRight w:val="0"/>
          <w:marTop w:val="0"/>
          <w:marBottom w:val="0"/>
          <w:divBdr>
            <w:top w:val="none" w:sz="0" w:space="0" w:color="auto"/>
            <w:left w:val="none" w:sz="0" w:space="0" w:color="auto"/>
            <w:bottom w:val="none" w:sz="0" w:space="0" w:color="auto"/>
            <w:right w:val="none" w:sz="0" w:space="0" w:color="auto"/>
          </w:divBdr>
        </w:div>
        <w:div w:id="259026031">
          <w:marLeft w:val="640"/>
          <w:marRight w:val="0"/>
          <w:marTop w:val="0"/>
          <w:marBottom w:val="0"/>
          <w:divBdr>
            <w:top w:val="none" w:sz="0" w:space="0" w:color="auto"/>
            <w:left w:val="none" w:sz="0" w:space="0" w:color="auto"/>
            <w:bottom w:val="none" w:sz="0" w:space="0" w:color="auto"/>
            <w:right w:val="none" w:sz="0" w:space="0" w:color="auto"/>
          </w:divBdr>
        </w:div>
        <w:div w:id="728112983">
          <w:marLeft w:val="640"/>
          <w:marRight w:val="0"/>
          <w:marTop w:val="0"/>
          <w:marBottom w:val="0"/>
          <w:divBdr>
            <w:top w:val="none" w:sz="0" w:space="0" w:color="auto"/>
            <w:left w:val="none" w:sz="0" w:space="0" w:color="auto"/>
            <w:bottom w:val="none" w:sz="0" w:space="0" w:color="auto"/>
            <w:right w:val="none" w:sz="0" w:space="0" w:color="auto"/>
          </w:divBdr>
        </w:div>
        <w:div w:id="1950811590">
          <w:marLeft w:val="640"/>
          <w:marRight w:val="0"/>
          <w:marTop w:val="0"/>
          <w:marBottom w:val="0"/>
          <w:divBdr>
            <w:top w:val="none" w:sz="0" w:space="0" w:color="auto"/>
            <w:left w:val="none" w:sz="0" w:space="0" w:color="auto"/>
            <w:bottom w:val="none" w:sz="0" w:space="0" w:color="auto"/>
            <w:right w:val="none" w:sz="0" w:space="0" w:color="auto"/>
          </w:divBdr>
        </w:div>
        <w:div w:id="812134699">
          <w:marLeft w:val="640"/>
          <w:marRight w:val="0"/>
          <w:marTop w:val="0"/>
          <w:marBottom w:val="0"/>
          <w:divBdr>
            <w:top w:val="none" w:sz="0" w:space="0" w:color="auto"/>
            <w:left w:val="none" w:sz="0" w:space="0" w:color="auto"/>
            <w:bottom w:val="none" w:sz="0" w:space="0" w:color="auto"/>
            <w:right w:val="none" w:sz="0" w:space="0" w:color="auto"/>
          </w:divBdr>
        </w:div>
        <w:div w:id="1924992083">
          <w:marLeft w:val="640"/>
          <w:marRight w:val="0"/>
          <w:marTop w:val="0"/>
          <w:marBottom w:val="0"/>
          <w:divBdr>
            <w:top w:val="none" w:sz="0" w:space="0" w:color="auto"/>
            <w:left w:val="none" w:sz="0" w:space="0" w:color="auto"/>
            <w:bottom w:val="none" w:sz="0" w:space="0" w:color="auto"/>
            <w:right w:val="none" w:sz="0" w:space="0" w:color="auto"/>
          </w:divBdr>
        </w:div>
        <w:div w:id="2063870954">
          <w:marLeft w:val="640"/>
          <w:marRight w:val="0"/>
          <w:marTop w:val="0"/>
          <w:marBottom w:val="0"/>
          <w:divBdr>
            <w:top w:val="none" w:sz="0" w:space="0" w:color="auto"/>
            <w:left w:val="none" w:sz="0" w:space="0" w:color="auto"/>
            <w:bottom w:val="none" w:sz="0" w:space="0" w:color="auto"/>
            <w:right w:val="none" w:sz="0" w:space="0" w:color="auto"/>
          </w:divBdr>
        </w:div>
        <w:div w:id="1475949593">
          <w:marLeft w:val="640"/>
          <w:marRight w:val="0"/>
          <w:marTop w:val="0"/>
          <w:marBottom w:val="0"/>
          <w:divBdr>
            <w:top w:val="none" w:sz="0" w:space="0" w:color="auto"/>
            <w:left w:val="none" w:sz="0" w:space="0" w:color="auto"/>
            <w:bottom w:val="none" w:sz="0" w:space="0" w:color="auto"/>
            <w:right w:val="none" w:sz="0" w:space="0" w:color="auto"/>
          </w:divBdr>
        </w:div>
        <w:div w:id="221335982">
          <w:marLeft w:val="640"/>
          <w:marRight w:val="0"/>
          <w:marTop w:val="0"/>
          <w:marBottom w:val="0"/>
          <w:divBdr>
            <w:top w:val="none" w:sz="0" w:space="0" w:color="auto"/>
            <w:left w:val="none" w:sz="0" w:space="0" w:color="auto"/>
            <w:bottom w:val="none" w:sz="0" w:space="0" w:color="auto"/>
            <w:right w:val="none" w:sz="0" w:space="0" w:color="auto"/>
          </w:divBdr>
        </w:div>
        <w:div w:id="12848429">
          <w:marLeft w:val="640"/>
          <w:marRight w:val="0"/>
          <w:marTop w:val="0"/>
          <w:marBottom w:val="0"/>
          <w:divBdr>
            <w:top w:val="none" w:sz="0" w:space="0" w:color="auto"/>
            <w:left w:val="none" w:sz="0" w:space="0" w:color="auto"/>
            <w:bottom w:val="none" w:sz="0" w:space="0" w:color="auto"/>
            <w:right w:val="none" w:sz="0" w:space="0" w:color="auto"/>
          </w:divBdr>
        </w:div>
        <w:div w:id="2088577468">
          <w:marLeft w:val="640"/>
          <w:marRight w:val="0"/>
          <w:marTop w:val="0"/>
          <w:marBottom w:val="0"/>
          <w:divBdr>
            <w:top w:val="none" w:sz="0" w:space="0" w:color="auto"/>
            <w:left w:val="none" w:sz="0" w:space="0" w:color="auto"/>
            <w:bottom w:val="none" w:sz="0" w:space="0" w:color="auto"/>
            <w:right w:val="none" w:sz="0" w:space="0" w:color="auto"/>
          </w:divBdr>
        </w:div>
      </w:divsChild>
    </w:div>
    <w:div w:id="1231504077">
      <w:bodyDiv w:val="1"/>
      <w:marLeft w:val="0"/>
      <w:marRight w:val="0"/>
      <w:marTop w:val="0"/>
      <w:marBottom w:val="0"/>
      <w:divBdr>
        <w:top w:val="none" w:sz="0" w:space="0" w:color="auto"/>
        <w:left w:val="none" w:sz="0" w:space="0" w:color="auto"/>
        <w:bottom w:val="none" w:sz="0" w:space="0" w:color="auto"/>
        <w:right w:val="none" w:sz="0" w:space="0" w:color="auto"/>
      </w:divBdr>
      <w:divsChild>
        <w:div w:id="2117679064">
          <w:marLeft w:val="640"/>
          <w:marRight w:val="0"/>
          <w:marTop w:val="0"/>
          <w:marBottom w:val="0"/>
          <w:divBdr>
            <w:top w:val="none" w:sz="0" w:space="0" w:color="auto"/>
            <w:left w:val="none" w:sz="0" w:space="0" w:color="auto"/>
            <w:bottom w:val="none" w:sz="0" w:space="0" w:color="auto"/>
            <w:right w:val="none" w:sz="0" w:space="0" w:color="auto"/>
          </w:divBdr>
        </w:div>
        <w:div w:id="602765210">
          <w:marLeft w:val="640"/>
          <w:marRight w:val="0"/>
          <w:marTop w:val="0"/>
          <w:marBottom w:val="0"/>
          <w:divBdr>
            <w:top w:val="none" w:sz="0" w:space="0" w:color="auto"/>
            <w:left w:val="none" w:sz="0" w:space="0" w:color="auto"/>
            <w:bottom w:val="none" w:sz="0" w:space="0" w:color="auto"/>
            <w:right w:val="none" w:sz="0" w:space="0" w:color="auto"/>
          </w:divBdr>
        </w:div>
        <w:div w:id="1110930876">
          <w:marLeft w:val="640"/>
          <w:marRight w:val="0"/>
          <w:marTop w:val="0"/>
          <w:marBottom w:val="0"/>
          <w:divBdr>
            <w:top w:val="none" w:sz="0" w:space="0" w:color="auto"/>
            <w:left w:val="none" w:sz="0" w:space="0" w:color="auto"/>
            <w:bottom w:val="none" w:sz="0" w:space="0" w:color="auto"/>
            <w:right w:val="none" w:sz="0" w:space="0" w:color="auto"/>
          </w:divBdr>
        </w:div>
        <w:div w:id="1157381388">
          <w:marLeft w:val="640"/>
          <w:marRight w:val="0"/>
          <w:marTop w:val="0"/>
          <w:marBottom w:val="0"/>
          <w:divBdr>
            <w:top w:val="none" w:sz="0" w:space="0" w:color="auto"/>
            <w:left w:val="none" w:sz="0" w:space="0" w:color="auto"/>
            <w:bottom w:val="none" w:sz="0" w:space="0" w:color="auto"/>
            <w:right w:val="none" w:sz="0" w:space="0" w:color="auto"/>
          </w:divBdr>
        </w:div>
        <w:div w:id="2102679574">
          <w:marLeft w:val="640"/>
          <w:marRight w:val="0"/>
          <w:marTop w:val="0"/>
          <w:marBottom w:val="0"/>
          <w:divBdr>
            <w:top w:val="none" w:sz="0" w:space="0" w:color="auto"/>
            <w:left w:val="none" w:sz="0" w:space="0" w:color="auto"/>
            <w:bottom w:val="none" w:sz="0" w:space="0" w:color="auto"/>
            <w:right w:val="none" w:sz="0" w:space="0" w:color="auto"/>
          </w:divBdr>
        </w:div>
        <w:div w:id="241842374">
          <w:marLeft w:val="640"/>
          <w:marRight w:val="0"/>
          <w:marTop w:val="0"/>
          <w:marBottom w:val="0"/>
          <w:divBdr>
            <w:top w:val="none" w:sz="0" w:space="0" w:color="auto"/>
            <w:left w:val="none" w:sz="0" w:space="0" w:color="auto"/>
            <w:bottom w:val="none" w:sz="0" w:space="0" w:color="auto"/>
            <w:right w:val="none" w:sz="0" w:space="0" w:color="auto"/>
          </w:divBdr>
        </w:div>
        <w:div w:id="429156801">
          <w:marLeft w:val="640"/>
          <w:marRight w:val="0"/>
          <w:marTop w:val="0"/>
          <w:marBottom w:val="0"/>
          <w:divBdr>
            <w:top w:val="none" w:sz="0" w:space="0" w:color="auto"/>
            <w:left w:val="none" w:sz="0" w:space="0" w:color="auto"/>
            <w:bottom w:val="none" w:sz="0" w:space="0" w:color="auto"/>
            <w:right w:val="none" w:sz="0" w:space="0" w:color="auto"/>
          </w:divBdr>
        </w:div>
        <w:div w:id="931276867">
          <w:marLeft w:val="640"/>
          <w:marRight w:val="0"/>
          <w:marTop w:val="0"/>
          <w:marBottom w:val="0"/>
          <w:divBdr>
            <w:top w:val="none" w:sz="0" w:space="0" w:color="auto"/>
            <w:left w:val="none" w:sz="0" w:space="0" w:color="auto"/>
            <w:bottom w:val="none" w:sz="0" w:space="0" w:color="auto"/>
            <w:right w:val="none" w:sz="0" w:space="0" w:color="auto"/>
          </w:divBdr>
        </w:div>
        <w:div w:id="873032976">
          <w:marLeft w:val="640"/>
          <w:marRight w:val="0"/>
          <w:marTop w:val="0"/>
          <w:marBottom w:val="0"/>
          <w:divBdr>
            <w:top w:val="none" w:sz="0" w:space="0" w:color="auto"/>
            <w:left w:val="none" w:sz="0" w:space="0" w:color="auto"/>
            <w:bottom w:val="none" w:sz="0" w:space="0" w:color="auto"/>
            <w:right w:val="none" w:sz="0" w:space="0" w:color="auto"/>
          </w:divBdr>
        </w:div>
        <w:div w:id="1776442646">
          <w:marLeft w:val="640"/>
          <w:marRight w:val="0"/>
          <w:marTop w:val="0"/>
          <w:marBottom w:val="0"/>
          <w:divBdr>
            <w:top w:val="none" w:sz="0" w:space="0" w:color="auto"/>
            <w:left w:val="none" w:sz="0" w:space="0" w:color="auto"/>
            <w:bottom w:val="none" w:sz="0" w:space="0" w:color="auto"/>
            <w:right w:val="none" w:sz="0" w:space="0" w:color="auto"/>
          </w:divBdr>
        </w:div>
        <w:div w:id="1110780036">
          <w:marLeft w:val="640"/>
          <w:marRight w:val="0"/>
          <w:marTop w:val="0"/>
          <w:marBottom w:val="0"/>
          <w:divBdr>
            <w:top w:val="none" w:sz="0" w:space="0" w:color="auto"/>
            <w:left w:val="none" w:sz="0" w:space="0" w:color="auto"/>
            <w:bottom w:val="none" w:sz="0" w:space="0" w:color="auto"/>
            <w:right w:val="none" w:sz="0" w:space="0" w:color="auto"/>
          </w:divBdr>
        </w:div>
        <w:div w:id="611207924">
          <w:marLeft w:val="640"/>
          <w:marRight w:val="0"/>
          <w:marTop w:val="0"/>
          <w:marBottom w:val="0"/>
          <w:divBdr>
            <w:top w:val="none" w:sz="0" w:space="0" w:color="auto"/>
            <w:left w:val="none" w:sz="0" w:space="0" w:color="auto"/>
            <w:bottom w:val="none" w:sz="0" w:space="0" w:color="auto"/>
            <w:right w:val="none" w:sz="0" w:space="0" w:color="auto"/>
          </w:divBdr>
        </w:div>
        <w:div w:id="1769497611">
          <w:marLeft w:val="640"/>
          <w:marRight w:val="0"/>
          <w:marTop w:val="0"/>
          <w:marBottom w:val="0"/>
          <w:divBdr>
            <w:top w:val="none" w:sz="0" w:space="0" w:color="auto"/>
            <w:left w:val="none" w:sz="0" w:space="0" w:color="auto"/>
            <w:bottom w:val="none" w:sz="0" w:space="0" w:color="auto"/>
            <w:right w:val="none" w:sz="0" w:space="0" w:color="auto"/>
          </w:divBdr>
        </w:div>
        <w:div w:id="1879583769">
          <w:marLeft w:val="640"/>
          <w:marRight w:val="0"/>
          <w:marTop w:val="0"/>
          <w:marBottom w:val="0"/>
          <w:divBdr>
            <w:top w:val="none" w:sz="0" w:space="0" w:color="auto"/>
            <w:left w:val="none" w:sz="0" w:space="0" w:color="auto"/>
            <w:bottom w:val="none" w:sz="0" w:space="0" w:color="auto"/>
            <w:right w:val="none" w:sz="0" w:space="0" w:color="auto"/>
          </w:divBdr>
        </w:div>
        <w:div w:id="1631593775">
          <w:marLeft w:val="640"/>
          <w:marRight w:val="0"/>
          <w:marTop w:val="0"/>
          <w:marBottom w:val="0"/>
          <w:divBdr>
            <w:top w:val="none" w:sz="0" w:space="0" w:color="auto"/>
            <w:left w:val="none" w:sz="0" w:space="0" w:color="auto"/>
            <w:bottom w:val="none" w:sz="0" w:space="0" w:color="auto"/>
            <w:right w:val="none" w:sz="0" w:space="0" w:color="auto"/>
          </w:divBdr>
        </w:div>
        <w:div w:id="1059279984">
          <w:marLeft w:val="640"/>
          <w:marRight w:val="0"/>
          <w:marTop w:val="0"/>
          <w:marBottom w:val="0"/>
          <w:divBdr>
            <w:top w:val="none" w:sz="0" w:space="0" w:color="auto"/>
            <w:left w:val="none" w:sz="0" w:space="0" w:color="auto"/>
            <w:bottom w:val="none" w:sz="0" w:space="0" w:color="auto"/>
            <w:right w:val="none" w:sz="0" w:space="0" w:color="auto"/>
          </w:divBdr>
        </w:div>
        <w:div w:id="726684704">
          <w:marLeft w:val="640"/>
          <w:marRight w:val="0"/>
          <w:marTop w:val="0"/>
          <w:marBottom w:val="0"/>
          <w:divBdr>
            <w:top w:val="none" w:sz="0" w:space="0" w:color="auto"/>
            <w:left w:val="none" w:sz="0" w:space="0" w:color="auto"/>
            <w:bottom w:val="none" w:sz="0" w:space="0" w:color="auto"/>
            <w:right w:val="none" w:sz="0" w:space="0" w:color="auto"/>
          </w:divBdr>
        </w:div>
        <w:div w:id="1861509071">
          <w:marLeft w:val="640"/>
          <w:marRight w:val="0"/>
          <w:marTop w:val="0"/>
          <w:marBottom w:val="0"/>
          <w:divBdr>
            <w:top w:val="none" w:sz="0" w:space="0" w:color="auto"/>
            <w:left w:val="none" w:sz="0" w:space="0" w:color="auto"/>
            <w:bottom w:val="none" w:sz="0" w:space="0" w:color="auto"/>
            <w:right w:val="none" w:sz="0" w:space="0" w:color="auto"/>
          </w:divBdr>
        </w:div>
        <w:div w:id="175316121">
          <w:marLeft w:val="640"/>
          <w:marRight w:val="0"/>
          <w:marTop w:val="0"/>
          <w:marBottom w:val="0"/>
          <w:divBdr>
            <w:top w:val="none" w:sz="0" w:space="0" w:color="auto"/>
            <w:left w:val="none" w:sz="0" w:space="0" w:color="auto"/>
            <w:bottom w:val="none" w:sz="0" w:space="0" w:color="auto"/>
            <w:right w:val="none" w:sz="0" w:space="0" w:color="auto"/>
          </w:divBdr>
        </w:div>
        <w:div w:id="1565679671">
          <w:marLeft w:val="640"/>
          <w:marRight w:val="0"/>
          <w:marTop w:val="0"/>
          <w:marBottom w:val="0"/>
          <w:divBdr>
            <w:top w:val="none" w:sz="0" w:space="0" w:color="auto"/>
            <w:left w:val="none" w:sz="0" w:space="0" w:color="auto"/>
            <w:bottom w:val="none" w:sz="0" w:space="0" w:color="auto"/>
            <w:right w:val="none" w:sz="0" w:space="0" w:color="auto"/>
          </w:divBdr>
        </w:div>
        <w:div w:id="645166629">
          <w:marLeft w:val="640"/>
          <w:marRight w:val="0"/>
          <w:marTop w:val="0"/>
          <w:marBottom w:val="0"/>
          <w:divBdr>
            <w:top w:val="none" w:sz="0" w:space="0" w:color="auto"/>
            <w:left w:val="none" w:sz="0" w:space="0" w:color="auto"/>
            <w:bottom w:val="none" w:sz="0" w:space="0" w:color="auto"/>
            <w:right w:val="none" w:sz="0" w:space="0" w:color="auto"/>
          </w:divBdr>
        </w:div>
        <w:div w:id="1408193052">
          <w:marLeft w:val="640"/>
          <w:marRight w:val="0"/>
          <w:marTop w:val="0"/>
          <w:marBottom w:val="0"/>
          <w:divBdr>
            <w:top w:val="none" w:sz="0" w:space="0" w:color="auto"/>
            <w:left w:val="none" w:sz="0" w:space="0" w:color="auto"/>
            <w:bottom w:val="none" w:sz="0" w:space="0" w:color="auto"/>
            <w:right w:val="none" w:sz="0" w:space="0" w:color="auto"/>
          </w:divBdr>
        </w:div>
        <w:div w:id="227808815">
          <w:marLeft w:val="640"/>
          <w:marRight w:val="0"/>
          <w:marTop w:val="0"/>
          <w:marBottom w:val="0"/>
          <w:divBdr>
            <w:top w:val="none" w:sz="0" w:space="0" w:color="auto"/>
            <w:left w:val="none" w:sz="0" w:space="0" w:color="auto"/>
            <w:bottom w:val="none" w:sz="0" w:space="0" w:color="auto"/>
            <w:right w:val="none" w:sz="0" w:space="0" w:color="auto"/>
          </w:divBdr>
        </w:div>
        <w:div w:id="1791632694">
          <w:marLeft w:val="640"/>
          <w:marRight w:val="0"/>
          <w:marTop w:val="0"/>
          <w:marBottom w:val="0"/>
          <w:divBdr>
            <w:top w:val="none" w:sz="0" w:space="0" w:color="auto"/>
            <w:left w:val="none" w:sz="0" w:space="0" w:color="auto"/>
            <w:bottom w:val="none" w:sz="0" w:space="0" w:color="auto"/>
            <w:right w:val="none" w:sz="0" w:space="0" w:color="auto"/>
          </w:divBdr>
        </w:div>
        <w:div w:id="1498156164">
          <w:marLeft w:val="640"/>
          <w:marRight w:val="0"/>
          <w:marTop w:val="0"/>
          <w:marBottom w:val="0"/>
          <w:divBdr>
            <w:top w:val="none" w:sz="0" w:space="0" w:color="auto"/>
            <w:left w:val="none" w:sz="0" w:space="0" w:color="auto"/>
            <w:bottom w:val="none" w:sz="0" w:space="0" w:color="auto"/>
            <w:right w:val="none" w:sz="0" w:space="0" w:color="auto"/>
          </w:divBdr>
        </w:div>
        <w:div w:id="1215048381">
          <w:marLeft w:val="640"/>
          <w:marRight w:val="0"/>
          <w:marTop w:val="0"/>
          <w:marBottom w:val="0"/>
          <w:divBdr>
            <w:top w:val="none" w:sz="0" w:space="0" w:color="auto"/>
            <w:left w:val="none" w:sz="0" w:space="0" w:color="auto"/>
            <w:bottom w:val="none" w:sz="0" w:space="0" w:color="auto"/>
            <w:right w:val="none" w:sz="0" w:space="0" w:color="auto"/>
          </w:divBdr>
        </w:div>
      </w:divsChild>
    </w:div>
    <w:div w:id="1274829212">
      <w:bodyDiv w:val="1"/>
      <w:marLeft w:val="0"/>
      <w:marRight w:val="0"/>
      <w:marTop w:val="0"/>
      <w:marBottom w:val="0"/>
      <w:divBdr>
        <w:top w:val="none" w:sz="0" w:space="0" w:color="auto"/>
        <w:left w:val="none" w:sz="0" w:space="0" w:color="auto"/>
        <w:bottom w:val="none" w:sz="0" w:space="0" w:color="auto"/>
        <w:right w:val="none" w:sz="0" w:space="0" w:color="auto"/>
      </w:divBdr>
      <w:divsChild>
        <w:div w:id="243993235">
          <w:marLeft w:val="640"/>
          <w:marRight w:val="0"/>
          <w:marTop w:val="0"/>
          <w:marBottom w:val="0"/>
          <w:divBdr>
            <w:top w:val="none" w:sz="0" w:space="0" w:color="auto"/>
            <w:left w:val="none" w:sz="0" w:space="0" w:color="auto"/>
            <w:bottom w:val="none" w:sz="0" w:space="0" w:color="auto"/>
            <w:right w:val="none" w:sz="0" w:space="0" w:color="auto"/>
          </w:divBdr>
        </w:div>
        <w:div w:id="478424974">
          <w:marLeft w:val="640"/>
          <w:marRight w:val="0"/>
          <w:marTop w:val="0"/>
          <w:marBottom w:val="0"/>
          <w:divBdr>
            <w:top w:val="none" w:sz="0" w:space="0" w:color="auto"/>
            <w:left w:val="none" w:sz="0" w:space="0" w:color="auto"/>
            <w:bottom w:val="none" w:sz="0" w:space="0" w:color="auto"/>
            <w:right w:val="none" w:sz="0" w:space="0" w:color="auto"/>
          </w:divBdr>
        </w:div>
        <w:div w:id="1768311662">
          <w:marLeft w:val="640"/>
          <w:marRight w:val="0"/>
          <w:marTop w:val="0"/>
          <w:marBottom w:val="0"/>
          <w:divBdr>
            <w:top w:val="none" w:sz="0" w:space="0" w:color="auto"/>
            <w:left w:val="none" w:sz="0" w:space="0" w:color="auto"/>
            <w:bottom w:val="none" w:sz="0" w:space="0" w:color="auto"/>
            <w:right w:val="none" w:sz="0" w:space="0" w:color="auto"/>
          </w:divBdr>
        </w:div>
        <w:div w:id="1313413598">
          <w:marLeft w:val="640"/>
          <w:marRight w:val="0"/>
          <w:marTop w:val="0"/>
          <w:marBottom w:val="0"/>
          <w:divBdr>
            <w:top w:val="none" w:sz="0" w:space="0" w:color="auto"/>
            <w:left w:val="none" w:sz="0" w:space="0" w:color="auto"/>
            <w:bottom w:val="none" w:sz="0" w:space="0" w:color="auto"/>
            <w:right w:val="none" w:sz="0" w:space="0" w:color="auto"/>
          </w:divBdr>
        </w:div>
        <w:div w:id="74716764">
          <w:marLeft w:val="640"/>
          <w:marRight w:val="0"/>
          <w:marTop w:val="0"/>
          <w:marBottom w:val="0"/>
          <w:divBdr>
            <w:top w:val="none" w:sz="0" w:space="0" w:color="auto"/>
            <w:left w:val="none" w:sz="0" w:space="0" w:color="auto"/>
            <w:bottom w:val="none" w:sz="0" w:space="0" w:color="auto"/>
            <w:right w:val="none" w:sz="0" w:space="0" w:color="auto"/>
          </w:divBdr>
        </w:div>
        <w:div w:id="478766142">
          <w:marLeft w:val="640"/>
          <w:marRight w:val="0"/>
          <w:marTop w:val="0"/>
          <w:marBottom w:val="0"/>
          <w:divBdr>
            <w:top w:val="none" w:sz="0" w:space="0" w:color="auto"/>
            <w:left w:val="none" w:sz="0" w:space="0" w:color="auto"/>
            <w:bottom w:val="none" w:sz="0" w:space="0" w:color="auto"/>
            <w:right w:val="none" w:sz="0" w:space="0" w:color="auto"/>
          </w:divBdr>
        </w:div>
        <w:div w:id="795635320">
          <w:marLeft w:val="640"/>
          <w:marRight w:val="0"/>
          <w:marTop w:val="0"/>
          <w:marBottom w:val="0"/>
          <w:divBdr>
            <w:top w:val="none" w:sz="0" w:space="0" w:color="auto"/>
            <w:left w:val="none" w:sz="0" w:space="0" w:color="auto"/>
            <w:bottom w:val="none" w:sz="0" w:space="0" w:color="auto"/>
            <w:right w:val="none" w:sz="0" w:space="0" w:color="auto"/>
          </w:divBdr>
        </w:div>
        <w:div w:id="1134063591">
          <w:marLeft w:val="640"/>
          <w:marRight w:val="0"/>
          <w:marTop w:val="0"/>
          <w:marBottom w:val="0"/>
          <w:divBdr>
            <w:top w:val="none" w:sz="0" w:space="0" w:color="auto"/>
            <w:left w:val="none" w:sz="0" w:space="0" w:color="auto"/>
            <w:bottom w:val="none" w:sz="0" w:space="0" w:color="auto"/>
            <w:right w:val="none" w:sz="0" w:space="0" w:color="auto"/>
          </w:divBdr>
        </w:div>
        <w:div w:id="375816114">
          <w:marLeft w:val="640"/>
          <w:marRight w:val="0"/>
          <w:marTop w:val="0"/>
          <w:marBottom w:val="0"/>
          <w:divBdr>
            <w:top w:val="none" w:sz="0" w:space="0" w:color="auto"/>
            <w:left w:val="none" w:sz="0" w:space="0" w:color="auto"/>
            <w:bottom w:val="none" w:sz="0" w:space="0" w:color="auto"/>
            <w:right w:val="none" w:sz="0" w:space="0" w:color="auto"/>
          </w:divBdr>
        </w:div>
        <w:div w:id="960376601">
          <w:marLeft w:val="640"/>
          <w:marRight w:val="0"/>
          <w:marTop w:val="0"/>
          <w:marBottom w:val="0"/>
          <w:divBdr>
            <w:top w:val="none" w:sz="0" w:space="0" w:color="auto"/>
            <w:left w:val="none" w:sz="0" w:space="0" w:color="auto"/>
            <w:bottom w:val="none" w:sz="0" w:space="0" w:color="auto"/>
            <w:right w:val="none" w:sz="0" w:space="0" w:color="auto"/>
          </w:divBdr>
        </w:div>
        <w:div w:id="1174757175">
          <w:marLeft w:val="640"/>
          <w:marRight w:val="0"/>
          <w:marTop w:val="0"/>
          <w:marBottom w:val="0"/>
          <w:divBdr>
            <w:top w:val="none" w:sz="0" w:space="0" w:color="auto"/>
            <w:left w:val="none" w:sz="0" w:space="0" w:color="auto"/>
            <w:bottom w:val="none" w:sz="0" w:space="0" w:color="auto"/>
            <w:right w:val="none" w:sz="0" w:space="0" w:color="auto"/>
          </w:divBdr>
        </w:div>
        <w:div w:id="1010445138">
          <w:marLeft w:val="640"/>
          <w:marRight w:val="0"/>
          <w:marTop w:val="0"/>
          <w:marBottom w:val="0"/>
          <w:divBdr>
            <w:top w:val="none" w:sz="0" w:space="0" w:color="auto"/>
            <w:left w:val="none" w:sz="0" w:space="0" w:color="auto"/>
            <w:bottom w:val="none" w:sz="0" w:space="0" w:color="auto"/>
            <w:right w:val="none" w:sz="0" w:space="0" w:color="auto"/>
          </w:divBdr>
        </w:div>
        <w:div w:id="2037806101">
          <w:marLeft w:val="640"/>
          <w:marRight w:val="0"/>
          <w:marTop w:val="0"/>
          <w:marBottom w:val="0"/>
          <w:divBdr>
            <w:top w:val="none" w:sz="0" w:space="0" w:color="auto"/>
            <w:left w:val="none" w:sz="0" w:space="0" w:color="auto"/>
            <w:bottom w:val="none" w:sz="0" w:space="0" w:color="auto"/>
            <w:right w:val="none" w:sz="0" w:space="0" w:color="auto"/>
          </w:divBdr>
        </w:div>
        <w:div w:id="769669160">
          <w:marLeft w:val="640"/>
          <w:marRight w:val="0"/>
          <w:marTop w:val="0"/>
          <w:marBottom w:val="0"/>
          <w:divBdr>
            <w:top w:val="none" w:sz="0" w:space="0" w:color="auto"/>
            <w:left w:val="none" w:sz="0" w:space="0" w:color="auto"/>
            <w:bottom w:val="none" w:sz="0" w:space="0" w:color="auto"/>
            <w:right w:val="none" w:sz="0" w:space="0" w:color="auto"/>
          </w:divBdr>
        </w:div>
        <w:div w:id="2011638349">
          <w:marLeft w:val="640"/>
          <w:marRight w:val="0"/>
          <w:marTop w:val="0"/>
          <w:marBottom w:val="0"/>
          <w:divBdr>
            <w:top w:val="none" w:sz="0" w:space="0" w:color="auto"/>
            <w:left w:val="none" w:sz="0" w:space="0" w:color="auto"/>
            <w:bottom w:val="none" w:sz="0" w:space="0" w:color="auto"/>
            <w:right w:val="none" w:sz="0" w:space="0" w:color="auto"/>
          </w:divBdr>
        </w:div>
        <w:div w:id="902452562">
          <w:marLeft w:val="640"/>
          <w:marRight w:val="0"/>
          <w:marTop w:val="0"/>
          <w:marBottom w:val="0"/>
          <w:divBdr>
            <w:top w:val="none" w:sz="0" w:space="0" w:color="auto"/>
            <w:left w:val="none" w:sz="0" w:space="0" w:color="auto"/>
            <w:bottom w:val="none" w:sz="0" w:space="0" w:color="auto"/>
            <w:right w:val="none" w:sz="0" w:space="0" w:color="auto"/>
          </w:divBdr>
        </w:div>
        <w:div w:id="1868367844">
          <w:marLeft w:val="640"/>
          <w:marRight w:val="0"/>
          <w:marTop w:val="0"/>
          <w:marBottom w:val="0"/>
          <w:divBdr>
            <w:top w:val="none" w:sz="0" w:space="0" w:color="auto"/>
            <w:left w:val="none" w:sz="0" w:space="0" w:color="auto"/>
            <w:bottom w:val="none" w:sz="0" w:space="0" w:color="auto"/>
            <w:right w:val="none" w:sz="0" w:space="0" w:color="auto"/>
          </w:divBdr>
        </w:div>
        <w:div w:id="1609894541">
          <w:marLeft w:val="640"/>
          <w:marRight w:val="0"/>
          <w:marTop w:val="0"/>
          <w:marBottom w:val="0"/>
          <w:divBdr>
            <w:top w:val="none" w:sz="0" w:space="0" w:color="auto"/>
            <w:left w:val="none" w:sz="0" w:space="0" w:color="auto"/>
            <w:bottom w:val="none" w:sz="0" w:space="0" w:color="auto"/>
            <w:right w:val="none" w:sz="0" w:space="0" w:color="auto"/>
          </w:divBdr>
        </w:div>
        <w:div w:id="1327897281">
          <w:marLeft w:val="640"/>
          <w:marRight w:val="0"/>
          <w:marTop w:val="0"/>
          <w:marBottom w:val="0"/>
          <w:divBdr>
            <w:top w:val="none" w:sz="0" w:space="0" w:color="auto"/>
            <w:left w:val="none" w:sz="0" w:space="0" w:color="auto"/>
            <w:bottom w:val="none" w:sz="0" w:space="0" w:color="auto"/>
            <w:right w:val="none" w:sz="0" w:space="0" w:color="auto"/>
          </w:divBdr>
        </w:div>
        <w:div w:id="1938902996">
          <w:marLeft w:val="640"/>
          <w:marRight w:val="0"/>
          <w:marTop w:val="0"/>
          <w:marBottom w:val="0"/>
          <w:divBdr>
            <w:top w:val="none" w:sz="0" w:space="0" w:color="auto"/>
            <w:left w:val="none" w:sz="0" w:space="0" w:color="auto"/>
            <w:bottom w:val="none" w:sz="0" w:space="0" w:color="auto"/>
            <w:right w:val="none" w:sz="0" w:space="0" w:color="auto"/>
          </w:divBdr>
        </w:div>
        <w:div w:id="1404331494">
          <w:marLeft w:val="640"/>
          <w:marRight w:val="0"/>
          <w:marTop w:val="0"/>
          <w:marBottom w:val="0"/>
          <w:divBdr>
            <w:top w:val="none" w:sz="0" w:space="0" w:color="auto"/>
            <w:left w:val="none" w:sz="0" w:space="0" w:color="auto"/>
            <w:bottom w:val="none" w:sz="0" w:space="0" w:color="auto"/>
            <w:right w:val="none" w:sz="0" w:space="0" w:color="auto"/>
          </w:divBdr>
        </w:div>
        <w:div w:id="426968481">
          <w:marLeft w:val="640"/>
          <w:marRight w:val="0"/>
          <w:marTop w:val="0"/>
          <w:marBottom w:val="0"/>
          <w:divBdr>
            <w:top w:val="none" w:sz="0" w:space="0" w:color="auto"/>
            <w:left w:val="none" w:sz="0" w:space="0" w:color="auto"/>
            <w:bottom w:val="none" w:sz="0" w:space="0" w:color="auto"/>
            <w:right w:val="none" w:sz="0" w:space="0" w:color="auto"/>
          </w:divBdr>
        </w:div>
        <w:div w:id="1396049153">
          <w:marLeft w:val="640"/>
          <w:marRight w:val="0"/>
          <w:marTop w:val="0"/>
          <w:marBottom w:val="0"/>
          <w:divBdr>
            <w:top w:val="none" w:sz="0" w:space="0" w:color="auto"/>
            <w:left w:val="none" w:sz="0" w:space="0" w:color="auto"/>
            <w:bottom w:val="none" w:sz="0" w:space="0" w:color="auto"/>
            <w:right w:val="none" w:sz="0" w:space="0" w:color="auto"/>
          </w:divBdr>
        </w:div>
        <w:div w:id="2089617916">
          <w:marLeft w:val="640"/>
          <w:marRight w:val="0"/>
          <w:marTop w:val="0"/>
          <w:marBottom w:val="0"/>
          <w:divBdr>
            <w:top w:val="none" w:sz="0" w:space="0" w:color="auto"/>
            <w:left w:val="none" w:sz="0" w:space="0" w:color="auto"/>
            <w:bottom w:val="none" w:sz="0" w:space="0" w:color="auto"/>
            <w:right w:val="none" w:sz="0" w:space="0" w:color="auto"/>
          </w:divBdr>
        </w:div>
        <w:div w:id="504781944">
          <w:marLeft w:val="640"/>
          <w:marRight w:val="0"/>
          <w:marTop w:val="0"/>
          <w:marBottom w:val="0"/>
          <w:divBdr>
            <w:top w:val="none" w:sz="0" w:space="0" w:color="auto"/>
            <w:left w:val="none" w:sz="0" w:space="0" w:color="auto"/>
            <w:bottom w:val="none" w:sz="0" w:space="0" w:color="auto"/>
            <w:right w:val="none" w:sz="0" w:space="0" w:color="auto"/>
          </w:divBdr>
        </w:div>
        <w:div w:id="442456617">
          <w:marLeft w:val="640"/>
          <w:marRight w:val="0"/>
          <w:marTop w:val="0"/>
          <w:marBottom w:val="0"/>
          <w:divBdr>
            <w:top w:val="none" w:sz="0" w:space="0" w:color="auto"/>
            <w:left w:val="none" w:sz="0" w:space="0" w:color="auto"/>
            <w:bottom w:val="none" w:sz="0" w:space="0" w:color="auto"/>
            <w:right w:val="none" w:sz="0" w:space="0" w:color="auto"/>
          </w:divBdr>
        </w:div>
        <w:div w:id="1081559719">
          <w:marLeft w:val="640"/>
          <w:marRight w:val="0"/>
          <w:marTop w:val="0"/>
          <w:marBottom w:val="0"/>
          <w:divBdr>
            <w:top w:val="none" w:sz="0" w:space="0" w:color="auto"/>
            <w:left w:val="none" w:sz="0" w:space="0" w:color="auto"/>
            <w:bottom w:val="none" w:sz="0" w:space="0" w:color="auto"/>
            <w:right w:val="none" w:sz="0" w:space="0" w:color="auto"/>
          </w:divBdr>
        </w:div>
        <w:div w:id="555580332">
          <w:marLeft w:val="640"/>
          <w:marRight w:val="0"/>
          <w:marTop w:val="0"/>
          <w:marBottom w:val="0"/>
          <w:divBdr>
            <w:top w:val="none" w:sz="0" w:space="0" w:color="auto"/>
            <w:left w:val="none" w:sz="0" w:space="0" w:color="auto"/>
            <w:bottom w:val="none" w:sz="0" w:space="0" w:color="auto"/>
            <w:right w:val="none" w:sz="0" w:space="0" w:color="auto"/>
          </w:divBdr>
        </w:div>
        <w:div w:id="32921254">
          <w:marLeft w:val="640"/>
          <w:marRight w:val="0"/>
          <w:marTop w:val="0"/>
          <w:marBottom w:val="0"/>
          <w:divBdr>
            <w:top w:val="none" w:sz="0" w:space="0" w:color="auto"/>
            <w:left w:val="none" w:sz="0" w:space="0" w:color="auto"/>
            <w:bottom w:val="none" w:sz="0" w:space="0" w:color="auto"/>
            <w:right w:val="none" w:sz="0" w:space="0" w:color="auto"/>
          </w:divBdr>
        </w:div>
        <w:div w:id="1684631031">
          <w:marLeft w:val="640"/>
          <w:marRight w:val="0"/>
          <w:marTop w:val="0"/>
          <w:marBottom w:val="0"/>
          <w:divBdr>
            <w:top w:val="none" w:sz="0" w:space="0" w:color="auto"/>
            <w:left w:val="none" w:sz="0" w:space="0" w:color="auto"/>
            <w:bottom w:val="none" w:sz="0" w:space="0" w:color="auto"/>
            <w:right w:val="none" w:sz="0" w:space="0" w:color="auto"/>
          </w:divBdr>
        </w:div>
        <w:div w:id="319627309">
          <w:marLeft w:val="640"/>
          <w:marRight w:val="0"/>
          <w:marTop w:val="0"/>
          <w:marBottom w:val="0"/>
          <w:divBdr>
            <w:top w:val="none" w:sz="0" w:space="0" w:color="auto"/>
            <w:left w:val="none" w:sz="0" w:space="0" w:color="auto"/>
            <w:bottom w:val="none" w:sz="0" w:space="0" w:color="auto"/>
            <w:right w:val="none" w:sz="0" w:space="0" w:color="auto"/>
          </w:divBdr>
        </w:div>
        <w:div w:id="1203594177">
          <w:marLeft w:val="640"/>
          <w:marRight w:val="0"/>
          <w:marTop w:val="0"/>
          <w:marBottom w:val="0"/>
          <w:divBdr>
            <w:top w:val="none" w:sz="0" w:space="0" w:color="auto"/>
            <w:left w:val="none" w:sz="0" w:space="0" w:color="auto"/>
            <w:bottom w:val="none" w:sz="0" w:space="0" w:color="auto"/>
            <w:right w:val="none" w:sz="0" w:space="0" w:color="auto"/>
          </w:divBdr>
        </w:div>
        <w:div w:id="1257053013">
          <w:marLeft w:val="640"/>
          <w:marRight w:val="0"/>
          <w:marTop w:val="0"/>
          <w:marBottom w:val="0"/>
          <w:divBdr>
            <w:top w:val="none" w:sz="0" w:space="0" w:color="auto"/>
            <w:left w:val="none" w:sz="0" w:space="0" w:color="auto"/>
            <w:bottom w:val="none" w:sz="0" w:space="0" w:color="auto"/>
            <w:right w:val="none" w:sz="0" w:space="0" w:color="auto"/>
          </w:divBdr>
        </w:div>
        <w:div w:id="465045978">
          <w:marLeft w:val="640"/>
          <w:marRight w:val="0"/>
          <w:marTop w:val="0"/>
          <w:marBottom w:val="0"/>
          <w:divBdr>
            <w:top w:val="none" w:sz="0" w:space="0" w:color="auto"/>
            <w:left w:val="none" w:sz="0" w:space="0" w:color="auto"/>
            <w:bottom w:val="none" w:sz="0" w:space="0" w:color="auto"/>
            <w:right w:val="none" w:sz="0" w:space="0" w:color="auto"/>
          </w:divBdr>
        </w:div>
        <w:div w:id="283851529">
          <w:marLeft w:val="640"/>
          <w:marRight w:val="0"/>
          <w:marTop w:val="0"/>
          <w:marBottom w:val="0"/>
          <w:divBdr>
            <w:top w:val="none" w:sz="0" w:space="0" w:color="auto"/>
            <w:left w:val="none" w:sz="0" w:space="0" w:color="auto"/>
            <w:bottom w:val="none" w:sz="0" w:space="0" w:color="auto"/>
            <w:right w:val="none" w:sz="0" w:space="0" w:color="auto"/>
          </w:divBdr>
        </w:div>
        <w:div w:id="44184480">
          <w:marLeft w:val="640"/>
          <w:marRight w:val="0"/>
          <w:marTop w:val="0"/>
          <w:marBottom w:val="0"/>
          <w:divBdr>
            <w:top w:val="none" w:sz="0" w:space="0" w:color="auto"/>
            <w:left w:val="none" w:sz="0" w:space="0" w:color="auto"/>
            <w:bottom w:val="none" w:sz="0" w:space="0" w:color="auto"/>
            <w:right w:val="none" w:sz="0" w:space="0" w:color="auto"/>
          </w:divBdr>
        </w:div>
      </w:divsChild>
    </w:div>
    <w:div w:id="1275400839">
      <w:bodyDiv w:val="1"/>
      <w:marLeft w:val="0"/>
      <w:marRight w:val="0"/>
      <w:marTop w:val="0"/>
      <w:marBottom w:val="0"/>
      <w:divBdr>
        <w:top w:val="none" w:sz="0" w:space="0" w:color="auto"/>
        <w:left w:val="none" w:sz="0" w:space="0" w:color="auto"/>
        <w:bottom w:val="none" w:sz="0" w:space="0" w:color="auto"/>
        <w:right w:val="none" w:sz="0" w:space="0" w:color="auto"/>
      </w:divBdr>
      <w:divsChild>
        <w:div w:id="732893264">
          <w:marLeft w:val="640"/>
          <w:marRight w:val="0"/>
          <w:marTop w:val="0"/>
          <w:marBottom w:val="0"/>
          <w:divBdr>
            <w:top w:val="none" w:sz="0" w:space="0" w:color="auto"/>
            <w:left w:val="none" w:sz="0" w:space="0" w:color="auto"/>
            <w:bottom w:val="none" w:sz="0" w:space="0" w:color="auto"/>
            <w:right w:val="none" w:sz="0" w:space="0" w:color="auto"/>
          </w:divBdr>
        </w:div>
        <w:div w:id="1797598287">
          <w:marLeft w:val="640"/>
          <w:marRight w:val="0"/>
          <w:marTop w:val="0"/>
          <w:marBottom w:val="0"/>
          <w:divBdr>
            <w:top w:val="none" w:sz="0" w:space="0" w:color="auto"/>
            <w:left w:val="none" w:sz="0" w:space="0" w:color="auto"/>
            <w:bottom w:val="none" w:sz="0" w:space="0" w:color="auto"/>
            <w:right w:val="none" w:sz="0" w:space="0" w:color="auto"/>
          </w:divBdr>
        </w:div>
        <w:div w:id="1968077910">
          <w:marLeft w:val="640"/>
          <w:marRight w:val="0"/>
          <w:marTop w:val="0"/>
          <w:marBottom w:val="0"/>
          <w:divBdr>
            <w:top w:val="none" w:sz="0" w:space="0" w:color="auto"/>
            <w:left w:val="none" w:sz="0" w:space="0" w:color="auto"/>
            <w:bottom w:val="none" w:sz="0" w:space="0" w:color="auto"/>
            <w:right w:val="none" w:sz="0" w:space="0" w:color="auto"/>
          </w:divBdr>
        </w:div>
        <w:div w:id="1204095216">
          <w:marLeft w:val="640"/>
          <w:marRight w:val="0"/>
          <w:marTop w:val="0"/>
          <w:marBottom w:val="0"/>
          <w:divBdr>
            <w:top w:val="none" w:sz="0" w:space="0" w:color="auto"/>
            <w:left w:val="none" w:sz="0" w:space="0" w:color="auto"/>
            <w:bottom w:val="none" w:sz="0" w:space="0" w:color="auto"/>
            <w:right w:val="none" w:sz="0" w:space="0" w:color="auto"/>
          </w:divBdr>
        </w:div>
        <w:div w:id="1965381676">
          <w:marLeft w:val="640"/>
          <w:marRight w:val="0"/>
          <w:marTop w:val="0"/>
          <w:marBottom w:val="0"/>
          <w:divBdr>
            <w:top w:val="none" w:sz="0" w:space="0" w:color="auto"/>
            <w:left w:val="none" w:sz="0" w:space="0" w:color="auto"/>
            <w:bottom w:val="none" w:sz="0" w:space="0" w:color="auto"/>
            <w:right w:val="none" w:sz="0" w:space="0" w:color="auto"/>
          </w:divBdr>
        </w:div>
        <w:div w:id="1911622309">
          <w:marLeft w:val="640"/>
          <w:marRight w:val="0"/>
          <w:marTop w:val="0"/>
          <w:marBottom w:val="0"/>
          <w:divBdr>
            <w:top w:val="none" w:sz="0" w:space="0" w:color="auto"/>
            <w:left w:val="none" w:sz="0" w:space="0" w:color="auto"/>
            <w:bottom w:val="none" w:sz="0" w:space="0" w:color="auto"/>
            <w:right w:val="none" w:sz="0" w:space="0" w:color="auto"/>
          </w:divBdr>
        </w:div>
        <w:div w:id="1881016401">
          <w:marLeft w:val="640"/>
          <w:marRight w:val="0"/>
          <w:marTop w:val="0"/>
          <w:marBottom w:val="0"/>
          <w:divBdr>
            <w:top w:val="none" w:sz="0" w:space="0" w:color="auto"/>
            <w:left w:val="none" w:sz="0" w:space="0" w:color="auto"/>
            <w:bottom w:val="none" w:sz="0" w:space="0" w:color="auto"/>
            <w:right w:val="none" w:sz="0" w:space="0" w:color="auto"/>
          </w:divBdr>
        </w:div>
        <w:div w:id="314452547">
          <w:marLeft w:val="640"/>
          <w:marRight w:val="0"/>
          <w:marTop w:val="0"/>
          <w:marBottom w:val="0"/>
          <w:divBdr>
            <w:top w:val="none" w:sz="0" w:space="0" w:color="auto"/>
            <w:left w:val="none" w:sz="0" w:space="0" w:color="auto"/>
            <w:bottom w:val="none" w:sz="0" w:space="0" w:color="auto"/>
            <w:right w:val="none" w:sz="0" w:space="0" w:color="auto"/>
          </w:divBdr>
        </w:div>
        <w:div w:id="810442875">
          <w:marLeft w:val="640"/>
          <w:marRight w:val="0"/>
          <w:marTop w:val="0"/>
          <w:marBottom w:val="0"/>
          <w:divBdr>
            <w:top w:val="none" w:sz="0" w:space="0" w:color="auto"/>
            <w:left w:val="none" w:sz="0" w:space="0" w:color="auto"/>
            <w:bottom w:val="none" w:sz="0" w:space="0" w:color="auto"/>
            <w:right w:val="none" w:sz="0" w:space="0" w:color="auto"/>
          </w:divBdr>
        </w:div>
        <w:div w:id="1668289222">
          <w:marLeft w:val="640"/>
          <w:marRight w:val="0"/>
          <w:marTop w:val="0"/>
          <w:marBottom w:val="0"/>
          <w:divBdr>
            <w:top w:val="none" w:sz="0" w:space="0" w:color="auto"/>
            <w:left w:val="none" w:sz="0" w:space="0" w:color="auto"/>
            <w:bottom w:val="none" w:sz="0" w:space="0" w:color="auto"/>
            <w:right w:val="none" w:sz="0" w:space="0" w:color="auto"/>
          </w:divBdr>
        </w:div>
        <w:div w:id="1519811132">
          <w:marLeft w:val="640"/>
          <w:marRight w:val="0"/>
          <w:marTop w:val="0"/>
          <w:marBottom w:val="0"/>
          <w:divBdr>
            <w:top w:val="none" w:sz="0" w:space="0" w:color="auto"/>
            <w:left w:val="none" w:sz="0" w:space="0" w:color="auto"/>
            <w:bottom w:val="none" w:sz="0" w:space="0" w:color="auto"/>
            <w:right w:val="none" w:sz="0" w:space="0" w:color="auto"/>
          </w:divBdr>
        </w:div>
        <w:div w:id="57018075">
          <w:marLeft w:val="640"/>
          <w:marRight w:val="0"/>
          <w:marTop w:val="0"/>
          <w:marBottom w:val="0"/>
          <w:divBdr>
            <w:top w:val="none" w:sz="0" w:space="0" w:color="auto"/>
            <w:left w:val="none" w:sz="0" w:space="0" w:color="auto"/>
            <w:bottom w:val="none" w:sz="0" w:space="0" w:color="auto"/>
            <w:right w:val="none" w:sz="0" w:space="0" w:color="auto"/>
          </w:divBdr>
        </w:div>
        <w:div w:id="1109475525">
          <w:marLeft w:val="640"/>
          <w:marRight w:val="0"/>
          <w:marTop w:val="0"/>
          <w:marBottom w:val="0"/>
          <w:divBdr>
            <w:top w:val="none" w:sz="0" w:space="0" w:color="auto"/>
            <w:left w:val="none" w:sz="0" w:space="0" w:color="auto"/>
            <w:bottom w:val="none" w:sz="0" w:space="0" w:color="auto"/>
            <w:right w:val="none" w:sz="0" w:space="0" w:color="auto"/>
          </w:divBdr>
        </w:div>
        <w:div w:id="2113278984">
          <w:marLeft w:val="640"/>
          <w:marRight w:val="0"/>
          <w:marTop w:val="0"/>
          <w:marBottom w:val="0"/>
          <w:divBdr>
            <w:top w:val="none" w:sz="0" w:space="0" w:color="auto"/>
            <w:left w:val="none" w:sz="0" w:space="0" w:color="auto"/>
            <w:bottom w:val="none" w:sz="0" w:space="0" w:color="auto"/>
            <w:right w:val="none" w:sz="0" w:space="0" w:color="auto"/>
          </w:divBdr>
        </w:div>
      </w:divsChild>
    </w:div>
    <w:div w:id="1308900345">
      <w:bodyDiv w:val="1"/>
      <w:marLeft w:val="0"/>
      <w:marRight w:val="0"/>
      <w:marTop w:val="0"/>
      <w:marBottom w:val="0"/>
      <w:divBdr>
        <w:top w:val="none" w:sz="0" w:space="0" w:color="auto"/>
        <w:left w:val="none" w:sz="0" w:space="0" w:color="auto"/>
        <w:bottom w:val="none" w:sz="0" w:space="0" w:color="auto"/>
        <w:right w:val="none" w:sz="0" w:space="0" w:color="auto"/>
      </w:divBdr>
      <w:divsChild>
        <w:div w:id="1811942091">
          <w:marLeft w:val="640"/>
          <w:marRight w:val="0"/>
          <w:marTop w:val="0"/>
          <w:marBottom w:val="0"/>
          <w:divBdr>
            <w:top w:val="none" w:sz="0" w:space="0" w:color="auto"/>
            <w:left w:val="none" w:sz="0" w:space="0" w:color="auto"/>
            <w:bottom w:val="none" w:sz="0" w:space="0" w:color="auto"/>
            <w:right w:val="none" w:sz="0" w:space="0" w:color="auto"/>
          </w:divBdr>
        </w:div>
        <w:div w:id="891620657">
          <w:marLeft w:val="640"/>
          <w:marRight w:val="0"/>
          <w:marTop w:val="0"/>
          <w:marBottom w:val="0"/>
          <w:divBdr>
            <w:top w:val="none" w:sz="0" w:space="0" w:color="auto"/>
            <w:left w:val="none" w:sz="0" w:space="0" w:color="auto"/>
            <w:bottom w:val="none" w:sz="0" w:space="0" w:color="auto"/>
            <w:right w:val="none" w:sz="0" w:space="0" w:color="auto"/>
          </w:divBdr>
        </w:div>
        <w:div w:id="837234563">
          <w:marLeft w:val="640"/>
          <w:marRight w:val="0"/>
          <w:marTop w:val="0"/>
          <w:marBottom w:val="0"/>
          <w:divBdr>
            <w:top w:val="none" w:sz="0" w:space="0" w:color="auto"/>
            <w:left w:val="none" w:sz="0" w:space="0" w:color="auto"/>
            <w:bottom w:val="none" w:sz="0" w:space="0" w:color="auto"/>
            <w:right w:val="none" w:sz="0" w:space="0" w:color="auto"/>
          </w:divBdr>
        </w:div>
        <w:div w:id="974915047">
          <w:marLeft w:val="640"/>
          <w:marRight w:val="0"/>
          <w:marTop w:val="0"/>
          <w:marBottom w:val="0"/>
          <w:divBdr>
            <w:top w:val="none" w:sz="0" w:space="0" w:color="auto"/>
            <w:left w:val="none" w:sz="0" w:space="0" w:color="auto"/>
            <w:bottom w:val="none" w:sz="0" w:space="0" w:color="auto"/>
            <w:right w:val="none" w:sz="0" w:space="0" w:color="auto"/>
          </w:divBdr>
        </w:div>
        <w:div w:id="323054205">
          <w:marLeft w:val="640"/>
          <w:marRight w:val="0"/>
          <w:marTop w:val="0"/>
          <w:marBottom w:val="0"/>
          <w:divBdr>
            <w:top w:val="none" w:sz="0" w:space="0" w:color="auto"/>
            <w:left w:val="none" w:sz="0" w:space="0" w:color="auto"/>
            <w:bottom w:val="none" w:sz="0" w:space="0" w:color="auto"/>
            <w:right w:val="none" w:sz="0" w:space="0" w:color="auto"/>
          </w:divBdr>
        </w:div>
        <w:div w:id="1543400171">
          <w:marLeft w:val="640"/>
          <w:marRight w:val="0"/>
          <w:marTop w:val="0"/>
          <w:marBottom w:val="0"/>
          <w:divBdr>
            <w:top w:val="none" w:sz="0" w:space="0" w:color="auto"/>
            <w:left w:val="none" w:sz="0" w:space="0" w:color="auto"/>
            <w:bottom w:val="none" w:sz="0" w:space="0" w:color="auto"/>
            <w:right w:val="none" w:sz="0" w:space="0" w:color="auto"/>
          </w:divBdr>
        </w:div>
        <w:div w:id="1319380910">
          <w:marLeft w:val="640"/>
          <w:marRight w:val="0"/>
          <w:marTop w:val="0"/>
          <w:marBottom w:val="0"/>
          <w:divBdr>
            <w:top w:val="none" w:sz="0" w:space="0" w:color="auto"/>
            <w:left w:val="none" w:sz="0" w:space="0" w:color="auto"/>
            <w:bottom w:val="none" w:sz="0" w:space="0" w:color="auto"/>
            <w:right w:val="none" w:sz="0" w:space="0" w:color="auto"/>
          </w:divBdr>
        </w:div>
        <w:div w:id="102726962">
          <w:marLeft w:val="640"/>
          <w:marRight w:val="0"/>
          <w:marTop w:val="0"/>
          <w:marBottom w:val="0"/>
          <w:divBdr>
            <w:top w:val="none" w:sz="0" w:space="0" w:color="auto"/>
            <w:left w:val="none" w:sz="0" w:space="0" w:color="auto"/>
            <w:bottom w:val="none" w:sz="0" w:space="0" w:color="auto"/>
            <w:right w:val="none" w:sz="0" w:space="0" w:color="auto"/>
          </w:divBdr>
        </w:div>
        <w:div w:id="1930386015">
          <w:marLeft w:val="640"/>
          <w:marRight w:val="0"/>
          <w:marTop w:val="0"/>
          <w:marBottom w:val="0"/>
          <w:divBdr>
            <w:top w:val="none" w:sz="0" w:space="0" w:color="auto"/>
            <w:left w:val="none" w:sz="0" w:space="0" w:color="auto"/>
            <w:bottom w:val="none" w:sz="0" w:space="0" w:color="auto"/>
            <w:right w:val="none" w:sz="0" w:space="0" w:color="auto"/>
          </w:divBdr>
        </w:div>
        <w:div w:id="1275019277">
          <w:marLeft w:val="640"/>
          <w:marRight w:val="0"/>
          <w:marTop w:val="0"/>
          <w:marBottom w:val="0"/>
          <w:divBdr>
            <w:top w:val="none" w:sz="0" w:space="0" w:color="auto"/>
            <w:left w:val="none" w:sz="0" w:space="0" w:color="auto"/>
            <w:bottom w:val="none" w:sz="0" w:space="0" w:color="auto"/>
            <w:right w:val="none" w:sz="0" w:space="0" w:color="auto"/>
          </w:divBdr>
        </w:div>
        <w:div w:id="1607686956">
          <w:marLeft w:val="640"/>
          <w:marRight w:val="0"/>
          <w:marTop w:val="0"/>
          <w:marBottom w:val="0"/>
          <w:divBdr>
            <w:top w:val="none" w:sz="0" w:space="0" w:color="auto"/>
            <w:left w:val="none" w:sz="0" w:space="0" w:color="auto"/>
            <w:bottom w:val="none" w:sz="0" w:space="0" w:color="auto"/>
            <w:right w:val="none" w:sz="0" w:space="0" w:color="auto"/>
          </w:divBdr>
        </w:div>
        <w:div w:id="360937623">
          <w:marLeft w:val="640"/>
          <w:marRight w:val="0"/>
          <w:marTop w:val="0"/>
          <w:marBottom w:val="0"/>
          <w:divBdr>
            <w:top w:val="none" w:sz="0" w:space="0" w:color="auto"/>
            <w:left w:val="none" w:sz="0" w:space="0" w:color="auto"/>
            <w:bottom w:val="none" w:sz="0" w:space="0" w:color="auto"/>
            <w:right w:val="none" w:sz="0" w:space="0" w:color="auto"/>
          </w:divBdr>
        </w:div>
      </w:divsChild>
    </w:div>
    <w:div w:id="1323705878">
      <w:bodyDiv w:val="1"/>
      <w:marLeft w:val="0"/>
      <w:marRight w:val="0"/>
      <w:marTop w:val="0"/>
      <w:marBottom w:val="0"/>
      <w:divBdr>
        <w:top w:val="none" w:sz="0" w:space="0" w:color="auto"/>
        <w:left w:val="none" w:sz="0" w:space="0" w:color="auto"/>
        <w:bottom w:val="none" w:sz="0" w:space="0" w:color="auto"/>
        <w:right w:val="none" w:sz="0" w:space="0" w:color="auto"/>
      </w:divBdr>
      <w:divsChild>
        <w:div w:id="145365004">
          <w:marLeft w:val="640"/>
          <w:marRight w:val="0"/>
          <w:marTop w:val="0"/>
          <w:marBottom w:val="0"/>
          <w:divBdr>
            <w:top w:val="none" w:sz="0" w:space="0" w:color="auto"/>
            <w:left w:val="none" w:sz="0" w:space="0" w:color="auto"/>
            <w:bottom w:val="none" w:sz="0" w:space="0" w:color="auto"/>
            <w:right w:val="none" w:sz="0" w:space="0" w:color="auto"/>
          </w:divBdr>
        </w:div>
        <w:div w:id="1873347935">
          <w:marLeft w:val="640"/>
          <w:marRight w:val="0"/>
          <w:marTop w:val="0"/>
          <w:marBottom w:val="0"/>
          <w:divBdr>
            <w:top w:val="none" w:sz="0" w:space="0" w:color="auto"/>
            <w:left w:val="none" w:sz="0" w:space="0" w:color="auto"/>
            <w:bottom w:val="none" w:sz="0" w:space="0" w:color="auto"/>
            <w:right w:val="none" w:sz="0" w:space="0" w:color="auto"/>
          </w:divBdr>
        </w:div>
        <w:div w:id="674918364">
          <w:marLeft w:val="640"/>
          <w:marRight w:val="0"/>
          <w:marTop w:val="0"/>
          <w:marBottom w:val="0"/>
          <w:divBdr>
            <w:top w:val="none" w:sz="0" w:space="0" w:color="auto"/>
            <w:left w:val="none" w:sz="0" w:space="0" w:color="auto"/>
            <w:bottom w:val="none" w:sz="0" w:space="0" w:color="auto"/>
            <w:right w:val="none" w:sz="0" w:space="0" w:color="auto"/>
          </w:divBdr>
        </w:div>
        <w:div w:id="634216881">
          <w:marLeft w:val="640"/>
          <w:marRight w:val="0"/>
          <w:marTop w:val="0"/>
          <w:marBottom w:val="0"/>
          <w:divBdr>
            <w:top w:val="none" w:sz="0" w:space="0" w:color="auto"/>
            <w:left w:val="none" w:sz="0" w:space="0" w:color="auto"/>
            <w:bottom w:val="none" w:sz="0" w:space="0" w:color="auto"/>
            <w:right w:val="none" w:sz="0" w:space="0" w:color="auto"/>
          </w:divBdr>
        </w:div>
        <w:div w:id="1068112328">
          <w:marLeft w:val="640"/>
          <w:marRight w:val="0"/>
          <w:marTop w:val="0"/>
          <w:marBottom w:val="0"/>
          <w:divBdr>
            <w:top w:val="none" w:sz="0" w:space="0" w:color="auto"/>
            <w:left w:val="none" w:sz="0" w:space="0" w:color="auto"/>
            <w:bottom w:val="none" w:sz="0" w:space="0" w:color="auto"/>
            <w:right w:val="none" w:sz="0" w:space="0" w:color="auto"/>
          </w:divBdr>
        </w:div>
        <w:div w:id="1175799787">
          <w:marLeft w:val="640"/>
          <w:marRight w:val="0"/>
          <w:marTop w:val="0"/>
          <w:marBottom w:val="0"/>
          <w:divBdr>
            <w:top w:val="none" w:sz="0" w:space="0" w:color="auto"/>
            <w:left w:val="none" w:sz="0" w:space="0" w:color="auto"/>
            <w:bottom w:val="none" w:sz="0" w:space="0" w:color="auto"/>
            <w:right w:val="none" w:sz="0" w:space="0" w:color="auto"/>
          </w:divBdr>
        </w:div>
        <w:div w:id="1978340954">
          <w:marLeft w:val="640"/>
          <w:marRight w:val="0"/>
          <w:marTop w:val="0"/>
          <w:marBottom w:val="0"/>
          <w:divBdr>
            <w:top w:val="none" w:sz="0" w:space="0" w:color="auto"/>
            <w:left w:val="none" w:sz="0" w:space="0" w:color="auto"/>
            <w:bottom w:val="none" w:sz="0" w:space="0" w:color="auto"/>
            <w:right w:val="none" w:sz="0" w:space="0" w:color="auto"/>
          </w:divBdr>
        </w:div>
        <w:div w:id="157356474">
          <w:marLeft w:val="640"/>
          <w:marRight w:val="0"/>
          <w:marTop w:val="0"/>
          <w:marBottom w:val="0"/>
          <w:divBdr>
            <w:top w:val="none" w:sz="0" w:space="0" w:color="auto"/>
            <w:left w:val="none" w:sz="0" w:space="0" w:color="auto"/>
            <w:bottom w:val="none" w:sz="0" w:space="0" w:color="auto"/>
            <w:right w:val="none" w:sz="0" w:space="0" w:color="auto"/>
          </w:divBdr>
        </w:div>
        <w:div w:id="1129203751">
          <w:marLeft w:val="640"/>
          <w:marRight w:val="0"/>
          <w:marTop w:val="0"/>
          <w:marBottom w:val="0"/>
          <w:divBdr>
            <w:top w:val="none" w:sz="0" w:space="0" w:color="auto"/>
            <w:left w:val="none" w:sz="0" w:space="0" w:color="auto"/>
            <w:bottom w:val="none" w:sz="0" w:space="0" w:color="auto"/>
            <w:right w:val="none" w:sz="0" w:space="0" w:color="auto"/>
          </w:divBdr>
        </w:div>
        <w:div w:id="913123620">
          <w:marLeft w:val="640"/>
          <w:marRight w:val="0"/>
          <w:marTop w:val="0"/>
          <w:marBottom w:val="0"/>
          <w:divBdr>
            <w:top w:val="none" w:sz="0" w:space="0" w:color="auto"/>
            <w:left w:val="none" w:sz="0" w:space="0" w:color="auto"/>
            <w:bottom w:val="none" w:sz="0" w:space="0" w:color="auto"/>
            <w:right w:val="none" w:sz="0" w:space="0" w:color="auto"/>
          </w:divBdr>
        </w:div>
        <w:div w:id="494955112">
          <w:marLeft w:val="640"/>
          <w:marRight w:val="0"/>
          <w:marTop w:val="0"/>
          <w:marBottom w:val="0"/>
          <w:divBdr>
            <w:top w:val="none" w:sz="0" w:space="0" w:color="auto"/>
            <w:left w:val="none" w:sz="0" w:space="0" w:color="auto"/>
            <w:bottom w:val="none" w:sz="0" w:space="0" w:color="auto"/>
            <w:right w:val="none" w:sz="0" w:space="0" w:color="auto"/>
          </w:divBdr>
        </w:div>
        <w:div w:id="314994000">
          <w:marLeft w:val="640"/>
          <w:marRight w:val="0"/>
          <w:marTop w:val="0"/>
          <w:marBottom w:val="0"/>
          <w:divBdr>
            <w:top w:val="none" w:sz="0" w:space="0" w:color="auto"/>
            <w:left w:val="none" w:sz="0" w:space="0" w:color="auto"/>
            <w:bottom w:val="none" w:sz="0" w:space="0" w:color="auto"/>
            <w:right w:val="none" w:sz="0" w:space="0" w:color="auto"/>
          </w:divBdr>
        </w:div>
      </w:divsChild>
    </w:div>
    <w:div w:id="1330714941">
      <w:bodyDiv w:val="1"/>
      <w:marLeft w:val="0"/>
      <w:marRight w:val="0"/>
      <w:marTop w:val="0"/>
      <w:marBottom w:val="0"/>
      <w:divBdr>
        <w:top w:val="none" w:sz="0" w:space="0" w:color="auto"/>
        <w:left w:val="none" w:sz="0" w:space="0" w:color="auto"/>
        <w:bottom w:val="none" w:sz="0" w:space="0" w:color="auto"/>
        <w:right w:val="none" w:sz="0" w:space="0" w:color="auto"/>
      </w:divBdr>
      <w:divsChild>
        <w:div w:id="479612266">
          <w:marLeft w:val="640"/>
          <w:marRight w:val="0"/>
          <w:marTop w:val="0"/>
          <w:marBottom w:val="0"/>
          <w:divBdr>
            <w:top w:val="none" w:sz="0" w:space="0" w:color="auto"/>
            <w:left w:val="none" w:sz="0" w:space="0" w:color="auto"/>
            <w:bottom w:val="none" w:sz="0" w:space="0" w:color="auto"/>
            <w:right w:val="none" w:sz="0" w:space="0" w:color="auto"/>
          </w:divBdr>
        </w:div>
        <w:div w:id="2096705499">
          <w:marLeft w:val="640"/>
          <w:marRight w:val="0"/>
          <w:marTop w:val="0"/>
          <w:marBottom w:val="0"/>
          <w:divBdr>
            <w:top w:val="none" w:sz="0" w:space="0" w:color="auto"/>
            <w:left w:val="none" w:sz="0" w:space="0" w:color="auto"/>
            <w:bottom w:val="none" w:sz="0" w:space="0" w:color="auto"/>
            <w:right w:val="none" w:sz="0" w:space="0" w:color="auto"/>
          </w:divBdr>
        </w:div>
        <w:div w:id="980158113">
          <w:marLeft w:val="640"/>
          <w:marRight w:val="0"/>
          <w:marTop w:val="0"/>
          <w:marBottom w:val="0"/>
          <w:divBdr>
            <w:top w:val="none" w:sz="0" w:space="0" w:color="auto"/>
            <w:left w:val="none" w:sz="0" w:space="0" w:color="auto"/>
            <w:bottom w:val="none" w:sz="0" w:space="0" w:color="auto"/>
            <w:right w:val="none" w:sz="0" w:space="0" w:color="auto"/>
          </w:divBdr>
        </w:div>
        <w:div w:id="488253449">
          <w:marLeft w:val="640"/>
          <w:marRight w:val="0"/>
          <w:marTop w:val="0"/>
          <w:marBottom w:val="0"/>
          <w:divBdr>
            <w:top w:val="none" w:sz="0" w:space="0" w:color="auto"/>
            <w:left w:val="none" w:sz="0" w:space="0" w:color="auto"/>
            <w:bottom w:val="none" w:sz="0" w:space="0" w:color="auto"/>
            <w:right w:val="none" w:sz="0" w:space="0" w:color="auto"/>
          </w:divBdr>
        </w:div>
        <w:div w:id="354575923">
          <w:marLeft w:val="640"/>
          <w:marRight w:val="0"/>
          <w:marTop w:val="0"/>
          <w:marBottom w:val="0"/>
          <w:divBdr>
            <w:top w:val="none" w:sz="0" w:space="0" w:color="auto"/>
            <w:left w:val="none" w:sz="0" w:space="0" w:color="auto"/>
            <w:bottom w:val="none" w:sz="0" w:space="0" w:color="auto"/>
            <w:right w:val="none" w:sz="0" w:space="0" w:color="auto"/>
          </w:divBdr>
        </w:div>
        <w:div w:id="256256933">
          <w:marLeft w:val="640"/>
          <w:marRight w:val="0"/>
          <w:marTop w:val="0"/>
          <w:marBottom w:val="0"/>
          <w:divBdr>
            <w:top w:val="none" w:sz="0" w:space="0" w:color="auto"/>
            <w:left w:val="none" w:sz="0" w:space="0" w:color="auto"/>
            <w:bottom w:val="none" w:sz="0" w:space="0" w:color="auto"/>
            <w:right w:val="none" w:sz="0" w:space="0" w:color="auto"/>
          </w:divBdr>
        </w:div>
        <w:div w:id="1102217215">
          <w:marLeft w:val="640"/>
          <w:marRight w:val="0"/>
          <w:marTop w:val="0"/>
          <w:marBottom w:val="0"/>
          <w:divBdr>
            <w:top w:val="none" w:sz="0" w:space="0" w:color="auto"/>
            <w:left w:val="none" w:sz="0" w:space="0" w:color="auto"/>
            <w:bottom w:val="none" w:sz="0" w:space="0" w:color="auto"/>
            <w:right w:val="none" w:sz="0" w:space="0" w:color="auto"/>
          </w:divBdr>
        </w:div>
      </w:divsChild>
    </w:div>
    <w:div w:id="1334645475">
      <w:bodyDiv w:val="1"/>
      <w:marLeft w:val="0"/>
      <w:marRight w:val="0"/>
      <w:marTop w:val="0"/>
      <w:marBottom w:val="0"/>
      <w:divBdr>
        <w:top w:val="none" w:sz="0" w:space="0" w:color="auto"/>
        <w:left w:val="none" w:sz="0" w:space="0" w:color="auto"/>
        <w:bottom w:val="none" w:sz="0" w:space="0" w:color="auto"/>
        <w:right w:val="none" w:sz="0" w:space="0" w:color="auto"/>
      </w:divBdr>
      <w:divsChild>
        <w:div w:id="1049106278">
          <w:marLeft w:val="640"/>
          <w:marRight w:val="0"/>
          <w:marTop w:val="0"/>
          <w:marBottom w:val="0"/>
          <w:divBdr>
            <w:top w:val="none" w:sz="0" w:space="0" w:color="auto"/>
            <w:left w:val="none" w:sz="0" w:space="0" w:color="auto"/>
            <w:bottom w:val="none" w:sz="0" w:space="0" w:color="auto"/>
            <w:right w:val="none" w:sz="0" w:space="0" w:color="auto"/>
          </w:divBdr>
        </w:div>
        <w:div w:id="1949657052">
          <w:marLeft w:val="640"/>
          <w:marRight w:val="0"/>
          <w:marTop w:val="0"/>
          <w:marBottom w:val="0"/>
          <w:divBdr>
            <w:top w:val="none" w:sz="0" w:space="0" w:color="auto"/>
            <w:left w:val="none" w:sz="0" w:space="0" w:color="auto"/>
            <w:bottom w:val="none" w:sz="0" w:space="0" w:color="auto"/>
            <w:right w:val="none" w:sz="0" w:space="0" w:color="auto"/>
          </w:divBdr>
        </w:div>
        <w:div w:id="1974165837">
          <w:marLeft w:val="640"/>
          <w:marRight w:val="0"/>
          <w:marTop w:val="0"/>
          <w:marBottom w:val="0"/>
          <w:divBdr>
            <w:top w:val="none" w:sz="0" w:space="0" w:color="auto"/>
            <w:left w:val="none" w:sz="0" w:space="0" w:color="auto"/>
            <w:bottom w:val="none" w:sz="0" w:space="0" w:color="auto"/>
            <w:right w:val="none" w:sz="0" w:space="0" w:color="auto"/>
          </w:divBdr>
        </w:div>
        <w:div w:id="1385521023">
          <w:marLeft w:val="640"/>
          <w:marRight w:val="0"/>
          <w:marTop w:val="0"/>
          <w:marBottom w:val="0"/>
          <w:divBdr>
            <w:top w:val="none" w:sz="0" w:space="0" w:color="auto"/>
            <w:left w:val="none" w:sz="0" w:space="0" w:color="auto"/>
            <w:bottom w:val="none" w:sz="0" w:space="0" w:color="auto"/>
            <w:right w:val="none" w:sz="0" w:space="0" w:color="auto"/>
          </w:divBdr>
        </w:div>
        <w:div w:id="1815220966">
          <w:marLeft w:val="640"/>
          <w:marRight w:val="0"/>
          <w:marTop w:val="0"/>
          <w:marBottom w:val="0"/>
          <w:divBdr>
            <w:top w:val="none" w:sz="0" w:space="0" w:color="auto"/>
            <w:left w:val="none" w:sz="0" w:space="0" w:color="auto"/>
            <w:bottom w:val="none" w:sz="0" w:space="0" w:color="auto"/>
            <w:right w:val="none" w:sz="0" w:space="0" w:color="auto"/>
          </w:divBdr>
        </w:div>
        <w:div w:id="4132207">
          <w:marLeft w:val="640"/>
          <w:marRight w:val="0"/>
          <w:marTop w:val="0"/>
          <w:marBottom w:val="0"/>
          <w:divBdr>
            <w:top w:val="none" w:sz="0" w:space="0" w:color="auto"/>
            <w:left w:val="none" w:sz="0" w:space="0" w:color="auto"/>
            <w:bottom w:val="none" w:sz="0" w:space="0" w:color="auto"/>
            <w:right w:val="none" w:sz="0" w:space="0" w:color="auto"/>
          </w:divBdr>
        </w:div>
        <w:div w:id="1118987411">
          <w:marLeft w:val="640"/>
          <w:marRight w:val="0"/>
          <w:marTop w:val="0"/>
          <w:marBottom w:val="0"/>
          <w:divBdr>
            <w:top w:val="none" w:sz="0" w:space="0" w:color="auto"/>
            <w:left w:val="none" w:sz="0" w:space="0" w:color="auto"/>
            <w:bottom w:val="none" w:sz="0" w:space="0" w:color="auto"/>
            <w:right w:val="none" w:sz="0" w:space="0" w:color="auto"/>
          </w:divBdr>
        </w:div>
        <w:div w:id="338778731">
          <w:marLeft w:val="640"/>
          <w:marRight w:val="0"/>
          <w:marTop w:val="0"/>
          <w:marBottom w:val="0"/>
          <w:divBdr>
            <w:top w:val="none" w:sz="0" w:space="0" w:color="auto"/>
            <w:left w:val="none" w:sz="0" w:space="0" w:color="auto"/>
            <w:bottom w:val="none" w:sz="0" w:space="0" w:color="auto"/>
            <w:right w:val="none" w:sz="0" w:space="0" w:color="auto"/>
          </w:divBdr>
        </w:div>
        <w:div w:id="21713051">
          <w:marLeft w:val="640"/>
          <w:marRight w:val="0"/>
          <w:marTop w:val="0"/>
          <w:marBottom w:val="0"/>
          <w:divBdr>
            <w:top w:val="none" w:sz="0" w:space="0" w:color="auto"/>
            <w:left w:val="none" w:sz="0" w:space="0" w:color="auto"/>
            <w:bottom w:val="none" w:sz="0" w:space="0" w:color="auto"/>
            <w:right w:val="none" w:sz="0" w:space="0" w:color="auto"/>
          </w:divBdr>
        </w:div>
        <w:div w:id="1892763480">
          <w:marLeft w:val="640"/>
          <w:marRight w:val="0"/>
          <w:marTop w:val="0"/>
          <w:marBottom w:val="0"/>
          <w:divBdr>
            <w:top w:val="none" w:sz="0" w:space="0" w:color="auto"/>
            <w:left w:val="none" w:sz="0" w:space="0" w:color="auto"/>
            <w:bottom w:val="none" w:sz="0" w:space="0" w:color="auto"/>
            <w:right w:val="none" w:sz="0" w:space="0" w:color="auto"/>
          </w:divBdr>
        </w:div>
        <w:div w:id="985476822">
          <w:marLeft w:val="640"/>
          <w:marRight w:val="0"/>
          <w:marTop w:val="0"/>
          <w:marBottom w:val="0"/>
          <w:divBdr>
            <w:top w:val="none" w:sz="0" w:space="0" w:color="auto"/>
            <w:left w:val="none" w:sz="0" w:space="0" w:color="auto"/>
            <w:bottom w:val="none" w:sz="0" w:space="0" w:color="auto"/>
            <w:right w:val="none" w:sz="0" w:space="0" w:color="auto"/>
          </w:divBdr>
        </w:div>
      </w:divsChild>
    </w:div>
    <w:div w:id="1359354503">
      <w:bodyDiv w:val="1"/>
      <w:marLeft w:val="0"/>
      <w:marRight w:val="0"/>
      <w:marTop w:val="0"/>
      <w:marBottom w:val="0"/>
      <w:divBdr>
        <w:top w:val="none" w:sz="0" w:space="0" w:color="auto"/>
        <w:left w:val="none" w:sz="0" w:space="0" w:color="auto"/>
        <w:bottom w:val="none" w:sz="0" w:space="0" w:color="auto"/>
        <w:right w:val="none" w:sz="0" w:space="0" w:color="auto"/>
      </w:divBdr>
      <w:divsChild>
        <w:div w:id="651833420">
          <w:marLeft w:val="640"/>
          <w:marRight w:val="0"/>
          <w:marTop w:val="0"/>
          <w:marBottom w:val="0"/>
          <w:divBdr>
            <w:top w:val="none" w:sz="0" w:space="0" w:color="auto"/>
            <w:left w:val="none" w:sz="0" w:space="0" w:color="auto"/>
            <w:bottom w:val="none" w:sz="0" w:space="0" w:color="auto"/>
            <w:right w:val="none" w:sz="0" w:space="0" w:color="auto"/>
          </w:divBdr>
        </w:div>
        <w:div w:id="1638995557">
          <w:marLeft w:val="640"/>
          <w:marRight w:val="0"/>
          <w:marTop w:val="0"/>
          <w:marBottom w:val="0"/>
          <w:divBdr>
            <w:top w:val="none" w:sz="0" w:space="0" w:color="auto"/>
            <w:left w:val="none" w:sz="0" w:space="0" w:color="auto"/>
            <w:bottom w:val="none" w:sz="0" w:space="0" w:color="auto"/>
            <w:right w:val="none" w:sz="0" w:space="0" w:color="auto"/>
          </w:divBdr>
        </w:div>
        <w:div w:id="1475875919">
          <w:marLeft w:val="640"/>
          <w:marRight w:val="0"/>
          <w:marTop w:val="0"/>
          <w:marBottom w:val="0"/>
          <w:divBdr>
            <w:top w:val="none" w:sz="0" w:space="0" w:color="auto"/>
            <w:left w:val="none" w:sz="0" w:space="0" w:color="auto"/>
            <w:bottom w:val="none" w:sz="0" w:space="0" w:color="auto"/>
            <w:right w:val="none" w:sz="0" w:space="0" w:color="auto"/>
          </w:divBdr>
        </w:div>
        <w:div w:id="682585257">
          <w:marLeft w:val="640"/>
          <w:marRight w:val="0"/>
          <w:marTop w:val="0"/>
          <w:marBottom w:val="0"/>
          <w:divBdr>
            <w:top w:val="none" w:sz="0" w:space="0" w:color="auto"/>
            <w:left w:val="none" w:sz="0" w:space="0" w:color="auto"/>
            <w:bottom w:val="none" w:sz="0" w:space="0" w:color="auto"/>
            <w:right w:val="none" w:sz="0" w:space="0" w:color="auto"/>
          </w:divBdr>
        </w:div>
        <w:div w:id="361588223">
          <w:marLeft w:val="640"/>
          <w:marRight w:val="0"/>
          <w:marTop w:val="0"/>
          <w:marBottom w:val="0"/>
          <w:divBdr>
            <w:top w:val="none" w:sz="0" w:space="0" w:color="auto"/>
            <w:left w:val="none" w:sz="0" w:space="0" w:color="auto"/>
            <w:bottom w:val="none" w:sz="0" w:space="0" w:color="auto"/>
            <w:right w:val="none" w:sz="0" w:space="0" w:color="auto"/>
          </w:divBdr>
        </w:div>
        <w:div w:id="2028481489">
          <w:marLeft w:val="640"/>
          <w:marRight w:val="0"/>
          <w:marTop w:val="0"/>
          <w:marBottom w:val="0"/>
          <w:divBdr>
            <w:top w:val="none" w:sz="0" w:space="0" w:color="auto"/>
            <w:left w:val="none" w:sz="0" w:space="0" w:color="auto"/>
            <w:bottom w:val="none" w:sz="0" w:space="0" w:color="auto"/>
            <w:right w:val="none" w:sz="0" w:space="0" w:color="auto"/>
          </w:divBdr>
        </w:div>
        <w:div w:id="1565723952">
          <w:marLeft w:val="640"/>
          <w:marRight w:val="0"/>
          <w:marTop w:val="0"/>
          <w:marBottom w:val="0"/>
          <w:divBdr>
            <w:top w:val="none" w:sz="0" w:space="0" w:color="auto"/>
            <w:left w:val="none" w:sz="0" w:space="0" w:color="auto"/>
            <w:bottom w:val="none" w:sz="0" w:space="0" w:color="auto"/>
            <w:right w:val="none" w:sz="0" w:space="0" w:color="auto"/>
          </w:divBdr>
        </w:div>
        <w:div w:id="1486124960">
          <w:marLeft w:val="640"/>
          <w:marRight w:val="0"/>
          <w:marTop w:val="0"/>
          <w:marBottom w:val="0"/>
          <w:divBdr>
            <w:top w:val="none" w:sz="0" w:space="0" w:color="auto"/>
            <w:left w:val="none" w:sz="0" w:space="0" w:color="auto"/>
            <w:bottom w:val="none" w:sz="0" w:space="0" w:color="auto"/>
            <w:right w:val="none" w:sz="0" w:space="0" w:color="auto"/>
          </w:divBdr>
        </w:div>
        <w:div w:id="682173520">
          <w:marLeft w:val="640"/>
          <w:marRight w:val="0"/>
          <w:marTop w:val="0"/>
          <w:marBottom w:val="0"/>
          <w:divBdr>
            <w:top w:val="none" w:sz="0" w:space="0" w:color="auto"/>
            <w:left w:val="none" w:sz="0" w:space="0" w:color="auto"/>
            <w:bottom w:val="none" w:sz="0" w:space="0" w:color="auto"/>
            <w:right w:val="none" w:sz="0" w:space="0" w:color="auto"/>
          </w:divBdr>
        </w:div>
      </w:divsChild>
    </w:div>
    <w:div w:id="1420327702">
      <w:bodyDiv w:val="1"/>
      <w:marLeft w:val="0"/>
      <w:marRight w:val="0"/>
      <w:marTop w:val="0"/>
      <w:marBottom w:val="0"/>
      <w:divBdr>
        <w:top w:val="none" w:sz="0" w:space="0" w:color="auto"/>
        <w:left w:val="none" w:sz="0" w:space="0" w:color="auto"/>
        <w:bottom w:val="none" w:sz="0" w:space="0" w:color="auto"/>
        <w:right w:val="none" w:sz="0" w:space="0" w:color="auto"/>
      </w:divBdr>
      <w:divsChild>
        <w:div w:id="568073047">
          <w:marLeft w:val="640"/>
          <w:marRight w:val="0"/>
          <w:marTop w:val="0"/>
          <w:marBottom w:val="0"/>
          <w:divBdr>
            <w:top w:val="none" w:sz="0" w:space="0" w:color="auto"/>
            <w:left w:val="none" w:sz="0" w:space="0" w:color="auto"/>
            <w:bottom w:val="none" w:sz="0" w:space="0" w:color="auto"/>
            <w:right w:val="none" w:sz="0" w:space="0" w:color="auto"/>
          </w:divBdr>
        </w:div>
        <w:div w:id="1261336113">
          <w:marLeft w:val="640"/>
          <w:marRight w:val="0"/>
          <w:marTop w:val="0"/>
          <w:marBottom w:val="0"/>
          <w:divBdr>
            <w:top w:val="none" w:sz="0" w:space="0" w:color="auto"/>
            <w:left w:val="none" w:sz="0" w:space="0" w:color="auto"/>
            <w:bottom w:val="none" w:sz="0" w:space="0" w:color="auto"/>
            <w:right w:val="none" w:sz="0" w:space="0" w:color="auto"/>
          </w:divBdr>
        </w:div>
        <w:div w:id="1500315844">
          <w:marLeft w:val="640"/>
          <w:marRight w:val="0"/>
          <w:marTop w:val="0"/>
          <w:marBottom w:val="0"/>
          <w:divBdr>
            <w:top w:val="none" w:sz="0" w:space="0" w:color="auto"/>
            <w:left w:val="none" w:sz="0" w:space="0" w:color="auto"/>
            <w:bottom w:val="none" w:sz="0" w:space="0" w:color="auto"/>
            <w:right w:val="none" w:sz="0" w:space="0" w:color="auto"/>
          </w:divBdr>
        </w:div>
        <w:div w:id="254704132">
          <w:marLeft w:val="640"/>
          <w:marRight w:val="0"/>
          <w:marTop w:val="0"/>
          <w:marBottom w:val="0"/>
          <w:divBdr>
            <w:top w:val="none" w:sz="0" w:space="0" w:color="auto"/>
            <w:left w:val="none" w:sz="0" w:space="0" w:color="auto"/>
            <w:bottom w:val="none" w:sz="0" w:space="0" w:color="auto"/>
            <w:right w:val="none" w:sz="0" w:space="0" w:color="auto"/>
          </w:divBdr>
        </w:div>
        <w:div w:id="542670128">
          <w:marLeft w:val="640"/>
          <w:marRight w:val="0"/>
          <w:marTop w:val="0"/>
          <w:marBottom w:val="0"/>
          <w:divBdr>
            <w:top w:val="none" w:sz="0" w:space="0" w:color="auto"/>
            <w:left w:val="none" w:sz="0" w:space="0" w:color="auto"/>
            <w:bottom w:val="none" w:sz="0" w:space="0" w:color="auto"/>
            <w:right w:val="none" w:sz="0" w:space="0" w:color="auto"/>
          </w:divBdr>
        </w:div>
        <w:div w:id="79909218">
          <w:marLeft w:val="640"/>
          <w:marRight w:val="0"/>
          <w:marTop w:val="0"/>
          <w:marBottom w:val="0"/>
          <w:divBdr>
            <w:top w:val="none" w:sz="0" w:space="0" w:color="auto"/>
            <w:left w:val="none" w:sz="0" w:space="0" w:color="auto"/>
            <w:bottom w:val="none" w:sz="0" w:space="0" w:color="auto"/>
            <w:right w:val="none" w:sz="0" w:space="0" w:color="auto"/>
          </w:divBdr>
        </w:div>
        <w:div w:id="1306932765">
          <w:marLeft w:val="640"/>
          <w:marRight w:val="0"/>
          <w:marTop w:val="0"/>
          <w:marBottom w:val="0"/>
          <w:divBdr>
            <w:top w:val="none" w:sz="0" w:space="0" w:color="auto"/>
            <w:left w:val="none" w:sz="0" w:space="0" w:color="auto"/>
            <w:bottom w:val="none" w:sz="0" w:space="0" w:color="auto"/>
            <w:right w:val="none" w:sz="0" w:space="0" w:color="auto"/>
          </w:divBdr>
        </w:div>
        <w:div w:id="1495030659">
          <w:marLeft w:val="640"/>
          <w:marRight w:val="0"/>
          <w:marTop w:val="0"/>
          <w:marBottom w:val="0"/>
          <w:divBdr>
            <w:top w:val="none" w:sz="0" w:space="0" w:color="auto"/>
            <w:left w:val="none" w:sz="0" w:space="0" w:color="auto"/>
            <w:bottom w:val="none" w:sz="0" w:space="0" w:color="auto"/>
            <w:right w:val="none" w:sz="0" w:space="0" w:color="auto"/>
          </w:divBdr>
        </w:div>
        <w:div w:id="988677093">
          <w:marLeft w:val="640"/>
          <w:marRight w:val="0"/>
          <w:marTop w:val="0"/>
          <w:marBottom w:val="0"/>
          <w:divBdr>
            <w:top w:val="none" w:sz="0" w:space="0" w:color="auto"/>
            <w:left w:val="none" w:sz="0" w:space="0" w:color="auto"/>
            <w:bottom w:val="none" w:sz="0" w:space="0" w:color="auto"/>
            <w:right w:val="none" w:sz="0" w:space="0" w:color="auto"/>
          </w:divBdr>
        </w:div>
        <w:div w:id="202521568">
          <w:marLeft w:val="640"/>
          <w:marRight w:val="0"/>
          <w:marTop w:val="0"/>
          <w:marBottom w:val="0"/>
          <w:divBdr>
            <w:top w:val="none" w:sz="0" w:space="0" w:color="auto"/>
            <w:left w:val="none" w:sz="0" w:space="0" w:color="auto"/>
            <w:bottom w:val="none" w:sz="0" w:space="0" w:color="auto"/>
            <w:right w:val="none" w:sz="0" w:space="0" w:color="auto"/>
          </w:divBdr>
        </w:div>
        <w:div w:id="1824589109">
          <w:marLeft w:val="640"/>
          <w:marRight w:val="0"/>
          <w:marTop w:val="0"/>
          <w:marBottom w:val="0"/>
          <w:divBdr>
            <w:top w:val="none" w:sz="0" w:space="0" w:color="auto"/>
            <w:left w:val="none" w:sz="0" w:space="0" w:color="auto"/>
            <w:bottom w:val="none" w:sz="0" w:space="0" w:color="auto"/>
            <w:right w:val="none" w:sz="0" w:space="0" w:color="auto"/>
          </w:divBdr>
        </w:div>
        <w:div w:id="406926436">
          <w:marLeft w:val="640"/>
          <w:marRight w:val="0"/>
          <w:marTop w:val="0"/>
          <w:marBottom w:val="0"/>
          <w:divBdr>
            <w:top w:val="none" w:sz="0" w:space="0" w:color="auto"/>
            <w:left w:val="none" w:sz="0" w:space="0" w:color="auto"/>
            <w:bottom w:val="none" w:sz="0" w:space="0" w:color="auto"/>
            <w:right w:val="none" w:sz="0" w:space="0" w:color="auto"/>
          </w:divBdr>
        </w:div>
        <w:div w:id="1170022140">
          <w:marLeft w:val="640"/>
          <w:marRight w:val="0"/>
          <w:marTop w:val="0"/>
          <w:marBottom w:val="0"/>
          <w:divBdr>
            <w:top w:val="none" w:sz="0" w:space="0" w:color="auto"/>
            <w:left w:val="none" w:sz="0" w:space="0" w:color="auto"/>
            <w:bottom w:val="none" w:sz="0" w:space="0" w:color="auto"/>
            <w:right w:val="none" w:sz="0" w:space="0" w:color="auto"/>
          </w:divBdr>
        </w:div>
        <w:div w:id="1273782178">
          <w:marLeft w:val="640"/>
          <w:marRight w:val="0"/>
          <w:marTop w:val="0"/>
          <w:marBottom w:val="0"/>
          <w:divBdr>
            <w:top w:val="none" w:sz="0" w:space="0" w:color="auto"/>
            <w:left w:val="none" w:sz="0" w:space="0" w:color="auto"/>
            <w:bottom w:val="none" w:sz="0" w:space="0" w:color="auto"/>
            <w:right w:val="none" w:sz="0" w:space="0" w:color="auto"/>
          </w:divBdr>
        </w:div>
        <w:div w:id="2067754741">
          <w:marLeft w:val="640"/>
          <w:marRight w:val="0"/>
          <w:marTop w:val="0"/>
          <w:marBottom w:val="0"/>
          <w:divBdr>
            <w:top w:val="none" w:sz="0" w:space="0" w:color="auto"/>
            <w:left w:val="none" w:sz="0" w:space="0" w:color="auto"/>
            <w:bottom w:val="none" w:sz="0" w:space="0" w:color="auto"/>
            <w:right w:val="none" w:sz="0" w:space="0" w:color="auto"/>
          </w:divBdr>
        </w:div>
        <w:div w:id="526719403">
          <w:marLeft w:val="640"/>
          <w:marRight w:val="0"/>
          <w:marTop w:val="0"/>
          <w:marBottom w:val="0"/>
          <w:divBdr>
            <w:top w:val="none" w:sz="0" w:space="0" w:color="auto"/>
            <w:left w:val="none" w:sz="0" w:space="0" w:color="auto"/>
            <w:bottom w:val="none" w:sz="0" w:space="0" w:color="auto"/>
            <w:right w:val="none" w:sz="0" w:space="0" w:color="auto"/>
          </w:divBdr>
        </w:div>
        <w:div w:id="969239706">
          <w:marLeft w:val="640"/>
          <w:marRight w:val="0"/>
          <w:marTop w:val="0"/>
          <w:marBottom w:val="0"/>
          <w:divBdr>
            <w:top w:val="none" w:sz="0" w:space="0" w:color="auto"/>
            <w:left w:val="none" w:sz="0" w:space="0" w:color="auto"/>
            <w:bottom w:val="none" w:sz="0" w:space="0" w:color="auto"/>
            <w:right w:val="none" w:sz="0" w:space="0" w:color="auto"/>
          </w:divBdr>
        </w:div>
        <w:div w:id="1529682591">
          <w:marLeft w:val="640"/>
          <w:marRight w:val="0"/>
          <w:marTop w:val="0"/>
          <w:marBottom w:val="0"/>
          <w:divBdr>
            <w:top w:val="none" w:sz="0" w:space="0" w:color="auto"/>
            <w:left w:val="none" w:sz="0" w:space="0" w:color="auto"/>
            <w:bottom w:val="none" w:sz="0" w:space="0" w:color="auto"/>
            <w:right w:val="none" w:sz="0" w:space="0" w:color="auto"/>
          </w:divBdr>
        </w:div>
        <w:div w:id="127474816">
          <w:marLeft w:val="640"/>
          <w:marRight w:val="0"/>
          <w:marTop w:val="0"/>
          <w:marBottom w:val="0"/>
          <w:divBdr>
            <w:top w:val="none" w:sz="0" w:space="0" w:color="auto"/>
            <w:left w:val="none" w:sz="0" w:space="0" w:color="auto"/>
            <w:bottom w:val="none" w:sz="0" w:space="0" w:color="auto"/>
            <w:right w:val="none" w:sz="0" w:space="0" w:color="auto"/>
          </w:divBdr>
        </w:div>
        <w:div w:id="1915117748">
          <w:marLeft w:val="640"/>
          <w:marRight w:val="0"/>
          <w:marTop w:val="0"/>
          <w:marBottom w:val="0"/>
          <w:divBdr>
            <w:top w:val="none" w:sz="0" w:space="0" w:color="auto"/>
            <w:left w:val="none" w:sz="0" w:space="0" w:color="auto"/>
            <w:bottom w:val="none" w:sz="0" w:space="0" w:color="auto"/>
            <w:right w:val="none" w:sz="0" w:space="0" w:color="auto"/>
          </w:divBdr>
        </w:div>
        <w:div w:id="2039238567">
          <w:marLeft w:val="640"/>
          <w:marRight w:val="0"/>
          <w:marTop w:val="0"/>
          <w:marBottom w:val="0"/>
          <w:divBdr>
            <w:top w:val="none" w:sz="0" w:space="0" w:color="auto"/>
            <w:left w:val="none" w:sz="0" w:space="0" w:color="auto"/>
            <w:bottom w:val="none" w:sz="0" w:space="0" w:color="auto"/>
            <w:right w:val="none" w:sz="0" w:space="0" w:color="auto"/>
          </w:divBdr>
        </w:div>
        <w:div w:id="1137992080">
          <w:marLeft w:val="640"/>
          <w:marRight w:val="0"/>
          <w:marTop w:val="0"/>
          <w:marBottom w:val="0"/>
          <w:divBdr>
            <w:top w:val="none" w:sz="0" w:space="0" w:color="auto"/>
            <w:left w:val="none" w:sz="0" w:space="0" w:color="auto"/>
            <w:bottom w:val="none" w:sz="0" w:space="0" w:color="auto"/>
            <w:right w:val="none" w:sz="0" w:space="0" w:color="auto"/>
          </w:divBdr>
        </w:div>
        <w:div w:id="754744367">
          <w:marLeft w:val="640"/>
          <w:marRight w:val="0"/>
          <w:marTop w:val="0"/>
          <w:marBottom w:val="0"/>
          <w:divBdr>
            <w:top w:val="none" w:sz="0" w:space="0" w:color="auto"/>
            <w:left w:val="none" w:sz="0" w:space="0" w:color="auto"/>
            <w:bottom w:val="none" w:sz="0" w:space="0" w:color="auto"/>
            <w:right w:val="none" w:sz="0" w:space="0" w:color="auto"/>
          </w:divBdr>
        </w:div>
        <w:div w:id="1231765796">
          <w:marLeft w:val="640"/>
          <w:marRight w:val="0"/>
          <w:marTop w:val="0"/>
          <w:marBottom w:val="0"/>
          <w:divBdr>
            <w:top w:val="none" w:sz="0" w:space="0" w:color="auto"/>
            <w:left w:val="none" w:sz="0" w:space="0" w:color="auto"/>
            <w:bottom w:val="none" w:sz="0" w:space="0" w:color="auto"/>
            <w:right w:val="none" w:sz="0" w:space="0" w:color="auto"/>
          </w:divBdr>
        </w:div>
        <w:div w:id="779181941">
          <w:marLeft w:val="640"/>
          <w:marRight w:val="0"/>
          <w:marTop w:val="0"/>
          <w:marBottom w:val="0"/>
          <w:divBdr>
            <w:top w:val="none" w:sz="0" w:space="0" w:color="auto"/>
            <w:left w:val="none" w:sz="0" w:space="0" w:color="auto"/>
            <w:bottom w:val="none" w:sz="0" w:space="0" w:color="auto"/>
            <w:right w:val="none" w:sz="0" w:space="0" w:color="auto"/>
          </w:divBdr>
        </w:div>
        <w:div w:id="1559971351">
          <w:marLeft w:val="640"/>
          <w:marRight w:val="0"/>
          <w:marTop w:val="0"/>
          <w:marBottom w:val="0"/>
          <w:divBdr>
            <w:top w:val="none" w:sz="0" w:space="0" w:color="auto"/>
            <w:left w:val="none" w:sz="0" w:space="0" w:color="auto"/>
            <w:bottom w:val="none" w:sz="0" w:space="0" w:color="auto"/>
            <w:right w:val="none" w:sz="0" w:space="0" w:color="auto"/>
          </w:divBdr>
        </w:div>
        <w:div w:id="152529876">
          <w:marLeft w:val="640"/>
          <w:marRight w:val="0"/>
          <w:marTop w:val="0"/>
          <w:marBottom w:val="0"/>
          <w:divBdr>
            <w:top w:val="none" w:sz="0" w:space="0" w:color="auto"/>
            <w:left w:val="none" w:sz="0" w:space="0" w:color="auto"/>
            <w:bottom w:val="none" w:sz="0" w:space="0" w:color="auto"/>
            <w:right w:val="none" w:sz="0" w:space="0" w:color="auto"/>
          </w:divBdr>
        </w:div>
        <w:div w:id="1680153082">
          <w:marLeft w:val="640"/>
          <w:marRight w:val="0"/>
          <w:marTop w:val="0"/>
          <w:marBottom w:val="0"/>
          <w:divBdr>
            <w:top w:val="none" w:sz="0" w:space="0" w:color="auto"/>
            <w:left w:val="none" w:sz="0" w:space="0" w:color="auto"/>
            <w:bottom w:val="none" w:sz="0" w:space="0" w:color="auto"/>
            <w:right w:val="none" w:sz="0" w:space="0" w:color="auto"/>
          </w:divBdr>
        </w:div>
      </w:divsChild>
    </w:div>
    <w:div w:id="1457674532">
      <w:bodyDiv w:val="1"/>
      <w:marLeft w:val="0"/>
      <w:marRight w:val="0"/>
      <w:marTop w:val="0"/>
      <w:marBottom w:val="0"/>
      <w:divBdr>
        <w:top w:val="none" w:sz="0" w:space="0" w:color="auto"/>
        <w:left w:val="none" w:sz="0" w:space="0" w:color="auto"/>
        <w:bottom w:val="none" w:sz="0" w:space="0" w:color="auto"/>
        <w:right w:val="none" w:sz="0" w:space="0" w:color="auto"/>
      </w:divBdr>
      <w:divsChild>
        <w:div w:id="1579049811">
          <w:marLeft w:val="640"/>
          <w:marRight w:val="0"/>
          <w:marTop w:val="0"/>
          <w:marBottom w:val="0"/>
          <w:divBdr>
            <w:top w:val="none" w:sz="0" w:space="0" w:color="auto"/>
            <w:left w:val="none" w:sz="0" w:space="0" w:color="auto"/>
            <w:bottom w:val="none" w:sz="0" w:space="0" w:color="auto"/>
            <w:right w:val="none" w:sz="0" w:space="0" w:color="auto"/>
          </w:divBdr>
        </w:div>
        <w:div w:id="486359963">
          <w:marLeft w:val="640"/>
          <w:marRight w:val="0"/>
          <w:marTop w:val="0"/>
          <w:marBottom w:val="0"/>
          <w:divBdr>
            <w:top w:val="none" w:sz="0" w:space="0" w:color="auto"/>
            <w:left w:val="none" w:sz="0" w:space="0" w:color="auto"/>
            <w:bottom w:val="none" w:sz="0" w:space="0" w:color="auto"/>
            <w:right w:val="none" w:sz="0" w:space="0" w:color="auto"/>
          </w:divBdr>
        </w:div>
        <w:div w:id="572664514">
          <w:marLeft w:val="640"/>
          <w:marRight w:val="0"/>
          <w:marTop w:val="0"/>
          <w:marBottom w:val="0"/>
          <w:divBdr>
            <w:top w:val="none" w:sz="0" w:space="0" w:color="auto"/>
            <w:left w:val="none" w:sz="0" w:space="0" w:color="auto"/>
            <w:bottom w:val="none" w:sz="0" w:space="0" w:color="auto"/>
            <w:right w:val="none" w:sz="0" w:space="0" w:color="auto"/>
          </w:divBdr>
        </w:div>
        <w:div w:id="613945689">
          <w:marLeft w:val="640"/>
          <w:marRight w:val="0"/>
          <w:marTop w:val="0"/>
          <w:marBottom w:val="0"/>
          <w:divBdr>
            <w:top w:val="none" w:sz="0" w:space="0" w:color="auto"/>
            <w:left w:val="none" w:sz="0" w:space="0" w:color="auto"/>
            <w:bottom w:val="none" w:sz="0" w:space="0" w:color="auto"/>
            <w:right w:val="none" w:sz="0" w:space="0" w:color="auto"/>
          </w:divBdr>
        </w:div>
        <w:div w:id="1074350164">
          <w:marLeft w:val="640"/>
          <w:marRight w:val="0"/>
          <w:marTop w:val="0"/>
          <w:marBottom w:val="0"/>
          <w:divBdr>
            <w:top w:val="none" w:sz="0" w:space="0" w:color="auto"/>
            <w:left w:val="none" w:sz="0" w:space="0" w:color="auto"/>
            <w:bottom w:val="none" w:sz="0" w:space="0" w:color="auto"/>
            <w:right w:val="none" w:sz="0" w:space="0" w:color="auto"/>
          </w:divBdr>
        </w:div>
        <w:div w:id="1030645441">
          <w:marLeft w:val="640"/>
          <w:marRight w:val="0"/>
          <w:marTop w:val="0"/>
          <w:marBottom w:val="0"/>
          <w:divBdr>
            <w:top w:val="none" w:sz="0" w:space="0" w:color="auto"/>
            <w:left w:val="none" w:sz="0" w:space="0" w:color="auto"/>
            <w:bottom w:val="none" w:sz="0" w:space="0" w:color="auto"/>
            <w:right w:val="none" w:sz="0" w:space="0" w:color="auto"/>
          </w:divBdr>
        </w:div>
        <w:div w:id="769928981">
          <w:marLeft w:val="640"/>
          <w:marRight w:val="0"/>
          <w:marTop w:val="0"/>
          <w:marBottom w:val="0"/>
          <w:divBdr>
            <w:top w:val="none" w:sz="0" w:space="0" w:color="auto"/>
            <w:left w:val="none" w:sz="0" w:space="0" w:color="auto"/>
            <w:bottom w:val="none" w:sz="0" w:space="0" w:color="auto"/>
            <w:right w:val="none" w:sz="0" w:space="0" w:color="auto"/>
          </w:divBdr>
        </w:div>
        <w:div w:id="1976132896">
          <w:marLeft w:val="640"/>
          <w:marRight w:val="0"/>
          <w:marTop w:val="0"/>
          <w:marBottom w:val="0"/>
          <w:divBdr>
            <w:top w:val="none" w:sz="0" w:space="0" w:color="auto"/>
            <w:left w:val="none" w:sz="0" w:space="0" w:color="auto"/>
            <w:bottom w:val="none" w:sz="0" w:space="0" w:color="auto"/>
            <w:right w:val="none" w:sz="0" w:space="0" w:color="auto"/>
          </w:divBdr>
        </w:div>
        <w:div w:id="1409420330">
          <w:marLeft w:val="640"/>
          <w:marRight w:val="0"/>
          <w:marTop w:val="0"/>
          <w:marBottom w:val="0"/>
          <w:divBdr>
            <w:top w:val="none" w:sz="0" w:space="0" w:color="auto"/>
            <w:left w:val="none" w:sz="0" w:space="0" w:color="auto"/>
            <w:bottom w:val="none" w:sz="0" w:space="0" w:color="auto"/>
            <w:right w:val="none" w:sz="0" w:space="0" w:color="auto"/>
          </w:divBdr>
        </w:div>
        <w:div w:id="1907107791">
          <w:marLeft w:val="640"/>
          <w:marRight w:val="0"/>
          <w:marTop w:val="0"/>
          <w:marBottom w:val="0"/>
          <w:divBdr>
            <w:top w:val="none" w:sz="0" w:space="0" w:color="auto"/>
            <w:left w:val="none" w:sz="0" w:space="0" w:color="auto"/>
            <w:bottom w:val="none" w:sz="0" w:space="0" w:color="auto"/>
            <w:right w:val="none" w:sz="0" w:space="0" w:color="auto"/>
          </w:divBdr>
        </w:div>
      </w:divsChild>
    </w:div>
    <w:div w:id="1524587721">
      <w:bodyDiv w:val="1"/>
      <w:marLeft w:val="0"/>
      <w:marRight w:val="0"/>
      <w:marTop w:val="0"/>
      <w:marBottom w:val="0"/>
      <w:divBdr>
        <w:top w:val="none" w:sz="0" w:space="0" w:color="auto"/>
        <w:left w:val="none" w:sz="0" w:space="0" w:color="auto"/>
        <w:bottom w:val="none" w:sz="0" w:space="0" w:color="auto"/>
        <w:right w:val="none" w:sz="0" w:space="0" w:color="auto"/>
      </w:divBdr>
      <w:divsChild>
        <w:div w:id="1001155071">
          <w:marLeft w:val="640"/>
          <w:marRight w:val="0"/>
          <w:marTop w:val="0"/>
          <w:marBottom w:val="0"/>
          <w:divBdr>
            <w:top w:val="none" w:sz="0" w:space="0" w:color="auto"/>
            <w:left w:val="none" w:sz="0" w:space="0" w:color="auto"/>
            <w:bottom w:val="none" w:sz="0" w:space="0" w:color="auto"/>
            <w:right w:val="none" w:sz="0" w:space="0" w:color="auto"/>
          </w:divBdr>
        </w:div>
        <w:div w:id="809175283">
          <w:marLeft w:val="640"/>
          <w:marRight w:val="0"/>
          <w:marTop w:val="0"/>
          <w:marBottom w:val="0"/>
          <w:divBdr>
            <w:top w:val="none" w:sz="0" w:space="0" w:color="auto"/>
            <w:left w:val="none" w:sz="0" w:space="0" w:color="auto"/>
            <w:bottom w:val="none" w:sz="0" w:space="0" w:color="auto"/>
            <w:right w:val="none" w:sz="0" w:space="0" w:color="auto"/>
          </w:divBdr>
        </w:div>
        <w:div w:id="1448889824">
          <w:marLeft w:val="640"/>
          <w:marRight w:val="0"/>
          <w:marTop w:val="0"/>
          <w:marBottom w:val="0"/>
          <w:divBdr>
            <w:top w:val="none" w:sz="0" w:space="0" w:color="auto"/>
            <w:left w:val="none" w:sz="0" w:space="0" w:color="auto"/>
            <w:bottom w:val="none" w:sz="0" w:space="0" w:color="auto"/>
            <w:right w:val="none" w:sz="0" w:space="0" w:color="auto"/>
          </w:divBdr>
        </w:div>
        <w:div w:id="217978372">
          <w:marLeft w:val="640"/>
          <w:marRight w:val="0"/>
          <w:marTop w:val="0"/>
          <w:marBottom w:val="0"/>
          <w:divBdr>
            <w:top w:val="none" w:sz="0" w:space="0" w:color="auto"/>
            <w:left w:val="none" w:sz="0" w:space="0" w:color="auto"/>
            <w:bottom w:val="none" w:sz="0" w:space="0" w:color="auto"/>
            <w:right w:val="none" w:sz="0" w:space="0" w:color="auto"/>
          </w:divBdr>
        </w:div>
        <w:div w:id="1352607567">
          <w:marLeft w:val="640"/>
          <w:marRight w:val="0"/>
          <w:marTop w:val="0"/>
          <w:marBottom w:val="0"/>
          <w:divBdr>
            <w:top w:val="none" w:sz="0" w:space="0" w:color="auto"/>
            <w:left w:val="none" w:sz="0" w:space="0" w:color="auto"/>
            <w:bottom w:val="none" w:sz="0" w:space="0" w:color="auto"/>
            <w:right w:val="none" w:sz="0" w:space="0" w:color="auto"/>
          </w:divBdr>
        </w:div>
        <w:div w:id="1993172841">
          <w:marLeft w:val="640"/>
          <w:marRight w:val="0"/>
          <w:marTop w:val="0"/>
          <w:marBottom w:val="0"/>
          <w:divBdr>
            <w:top w:val="none" w:sz="0" w:space="0" w:color="auto"/>
            <w:left w:val="none" w:sz="0" w:space="0" w:color="auto"/>
            <w:bottom w:val="none" w:sz="0" w:space="0" w:color="auto"/>
            <w:right w:val="none" w:sz="0" w:space="0" w:color="auto"/>
          </w:divBdr>
        </w:div>
        <w:div w:id="673265887">
          <w:marLeft w:val="640"/>
          <w:marRight w:val="0"/>
          <w:marTop w:val="0"/>
          <w:marBottom w:val="0"/>
          <w:divBdr>
            <w:top w:val="none" w:sz="0" w:space="0" w:color="auto"/>
            <w:left w:val="none" w:sz="0" w:space="0" w:color="auto"/>
            <w:bottom w:val="none" w:sz="0" w:space="0" w:color="auto"/>
            <w:right w:val="none" w:sz="0" w:space="0" w:color="auto"/>
          </w:divBdr>
        </w:div>
        <w:div w:id="1826897597">
          <w:marLeft w:val="640"/>
          <w:marRight w:val="0"/>
          <w:marTop w:val="0"/>
          <w:marBottom w:val="0"/>
          <w:divBdr>
            <w:top w:val="none" w:sz="0" w:space="0" w:color="auto"/>
            <w:left w:val="none" w:sz="0" w:space="0" w:color="auto"/>
            <w:bottom w:val="none" w:sz="0" w:space="0" w:color="auto"/>
            <w:right w:val="none" w:sz="0" w:space="0" w:color="auto"/>
          </w:divBdr>
        </w:div>
        <w:div w:id="1572619459">
          <w:marLeft w:val="640"/>
          <w:marRight w:val="0"/>
          <w:marTop w:val="0"/>
          <w:marBottom w:val="0"/>
          <w:divBdr>
            <w:top w:val="none" w:sz="0" w:space="0" w:color="auto"/>
            <w:left w:val="none" w:sz="0" w:space="0" w:color="auto"/>
            <w:bottom w:val="none" w:sz="0" w:space="0" w:color="auto"/>
            <w:right w:val="none" w:sz="0" w:space="0" w:color="auto"/>
          </w:divBdr>
        </w:div>
        <w:div w:id="1920094247">
          <w:marLeft w:val="640"/>
          <w:marRight w:val="0"/>
          <w:marTop w:val="0"/>
          <w:marBottom w:val="0"/>
          <w:divBdr>
            <w:top w:val="none" w:sz="0" w:space="0" w:color="auto"/>
            <w:left w:val="none" w:sz="0" w:space="0" w:color="auto"/>
            <w:bottom w:val="none" w:sz="0" w:space="0" w:color="auto"/>
            <w:right w:val="none" w:sz="0" w:space="0" w:color="auto"/>
          </w:divBdr>
        </w:div>
        <w:div w:id="1992975993">
          <w:marLeft w:val="640"/>
          <w:marRight w:val="0"/>
          <w:marTop w:val="0"/>
          <w:marBottom w:val="0"/>
          <w:divBdr>
            <w:top w:val="none" w:sz="0" w:space="0" w:color="auto"/>
            <w:left w:val="none" w:sz="0" w:space="0" w:color="auto"/>
            <w:bottom w:val="none" w:sz="0" w:space="0" w:color="auto"/>
            <w:right w:val="none" w:sz="0" w:space="0" w:color="auto"/>
          </w:divBdr>
        </w:div>
        <w:div w:id="1628775724">
          <w:marLeft w:val="640"/>
          <w:marRight w:val="0"/>
          <w:marTop w:val="0"/>
          <w:marBottom w:val="0"/>
          <w:divBdr>
            <w:top w:val="none" w:sz="0" w:space="0" w:color="auto"/>
            <w:left w:val="none" w:sz="0" w:space="0" w:color="auto"/>
            <w:bottom w:val="none" w:sz="0" w:space="0" w:color="auto"/>
            <w:right w:val="none" w:sz="0" w:space="0" w:color="auto"/>
          </w:divBdr>
        </w:div>
        <w:div w:id="303851219">
          <w:marLeft w:val="640"/>
          <w:marRight w:val="0"/>
          <w:marTop w:val="0"/>
          <w:marBottom w:val="0"/>
          <w:divBdr>
            <w:top w:val="none" w:sz="0" w:space="0" w:color="auto"/>
            <w:left w:val="none" w:sz="0" w:space="0" w:color="auto"/>
            <w:bottom w:val="none" w:sz="0" w:space="0" w:color="auto"/>
            <w:right w:val="none" w:sz="0" w:space="0" w:color="auto"/>
          </w:divBdr>
        </w:div>
      </w:divsChild>
    </w:div>
    <w:div w:id="1539124376">
      <w:bodyDiv w:val="1"/>
      <w:marLeft w:val="0"/>
      <w:marRight w:val="0"/>
      <w:marTop w:val="0"/>
      <w:marBottom w:val="0"/>
      <w:divBdr>
        <w:top w:val="none" w:sz="0" w:space="0" w:color="auto"/>
        <w:left w:val="none" w:sz="0" w:space="0" w:color="auto"/>
        <w:bottom w:val="none" w:sz="0" w:space="0" w:color="auto"/>
        <w:right w:val="none" w:sz="0" w:space="0" w:color="auto"/>
      </w:divBdr>
      <w:divsChild>
        <w:div w:id="678235257">
          <w:marLeft w:val="640"/>
          <w:marRight w:val="0"/>
          <w:marTop w:val="0"/>
          <w:marBottom w:val="0"/>
          <w:divBdr>
            <w:top w:val="none" w:sz="0" w:space="0" w:color="auto"/>
            <w:left w:val="none" w:sz="0" w:space="0" w:color="auto"/>
            <w:bottom w:val="none" w:sz="0" w:space="0" w:color="auto"/>
            <w:right w:val="none" w:sz="0" w:space="0" w:color="auto"/>
          </w:divBdr>
        </w:div>
        <w:div w:id="1207597878">
          <w:marLeft w:val="640"/>
          <w:marRight w:val="0"/>
          <w:marTop w:val="0"/>
          <w:marBottom w:val="0"/>
          <w:divBdr>
            <w:top w:val="none" w:sz="0" w:space="0" w:color="auto"/>
            <w:left w:val="none" w:sz="0" w:space="0" w:color="auto"/>
            <w:bottom w:val="none" w:sz="0" w:space="0" w:color="auto"/>
            <w:right w:val="none" w:sz="0" w:space="0" w:color="auto"/>
          </w:divBdr>
        </w:div>
        <w:div w:id="607781361">
          <w:marLeft w:val="640"/>
          <w:marRight w:val="0"/>
          <w:marTop w:val="0"/>
          <w:marBottom w:val="0"/>
          <w:divBdr>
            <w:top w:val="none" w:sz="0" w:space="0" w:color="auto"/>
            <w:left w:val="none" w:sz="0" w:space="0" w:color="auto"/>
            <w:bottom w:val="none" w:sz="0" w:space="0" w:color="auto"/>
            <w:right w:val="none" w:sz="0" w:space="0" w:color="auto"/>
          </w:divBdr>
        </w:div>
        <w:div w:id="1910994451">
          <w:marLeft w:val="640"/>
          <w:marRight w:val="0"/>
          <w:marTop w:val="0"/>
          <w:marBottom w:val="0"/>
          <w:divBdr>
            <w:top w:val="none" w:sz="0" w:space="0" w:color="auto"/>
            <w:left w:val="none" w:sz="0" w:space="0" w:color="auto"/>
            <w:bottom w:val="none" w:sz="0" w:space="0" w:color="auto"/>
            <w:right w:val="none" w:sz="0" w:space="0" w:color="auto"/>
          </w:divBdr>
        </w:div>
        <w:div w:id="766118633">
          <w:marLeft w:val="640"/>
          <w:marRight w:val="0"/>
          <w:marTop w:val="0"/>
          <w:marBottom w:val="0"/>
          <w:divBdr>
            <w:top w:val="none" w:sz="0" w:space="0" w:color="auto"/>
            <w:left w:val="none" w:sz="0" w:space="0" w:color="auto"/>
            <w:bottom w:val="none" w:sz="0" w:space="0" w:color="auto"/>
            <w:right w:val="none" w:sz="0" w:space="0" w:color="auto"/>
          </w:divBdr>
        </w:div>
        <w:div w:id="368604122">
          <w:marLeft w:val="640"/>
          <w:marRight w:val="0"/>
          <w:marTop w:val="0"/>
          <w:marBottom w:val="0"/>
          <w:divBdr>
            <w:top w:val="none" w:sz="0" w:space="0" w:color="auto"/>
            <w:left w:val="none" w:sz="0" w:space="0" w:color="auto"/>
            <w:bottom w:val="none" w:sz="0" w:space="0" w:color="auto"/>
            <w:right w:val="none" w:sz="0" w:space="0" w:color="auto"/>
          </w:divBdr>
        </w:div>
        <w:div w:id="412360897">
          <w:marLeft w:val="640"/>
          <w:marRight w:val="0"/>
          <w:marTop w:val="0"/>
          <w:marBottom w:val="0"/>
          <w:divBdr>
            <w:top w:val="none" w:sz="0" w:space="0" w:color="auto"/>
            <w:left w:val="none" w:sz="0" w:space="0" w:color="auto"/>
            <w:bottom w:val="none" w:sz="0" w:space="0" w:color="auto"/>
            <w:right w:val="none" w:sz="0" w:space="0" w:color="auto"/>
          </w:divBdr>
        </w:div>
        <w:div w:id="584647815">
          <w:marLeft w:val="640"/>
          <w:marRight w:val="0"/>
          <w:marTop w:val="0"/>
          <w:marBottom w:val="0"/>
          <w:divBdr>
            <w:top w:val="none" w:sz="0" w:space="0" w:color="auto"/>
            <w:left w:val="none" w:sz="0" w:space="0" w:color="auto"/>
            <w:bottom w:val="none" w:sz="0" w:space="0" w:color="auto"/>
            <w:right w:val="none" w:sz="0" w:space="0" w:color="auto"/>
          </w:divBdr>
        </w:div>
        <w:div w:id="137116404">
          <w:marLeft w:val="640"/>
          <w:marRight w:val="0"/>
          <w:marTop w:val="0"/>
          <w:marBottom w:val="0"/>
          <w:divBdr>
            <w:top w:val="none" w:sz="0" w:space="0" w:color="auto"/>
            <w:left w:val="none" w:sz="0" w:space="0" w:color="auto"/>
            <w:bottom w:val="none" w:sz="0" w:space="0" w:color="auto"/>
            <w:right w:val="none" w:sz="0" w:space="0" w:color="auto"/>
          </w:divBdr>
        </w:div>
        <w:div w:id="1060129730">
          <w:marLeft w:val="640"/>
          <w:marRight w:val="0"/>
          <w:marTop w:val="0"/>
          <w:marBottom w:val="0"/>
          <w:divBdr>
            <w:top w:val="none" w:sz="0" w:space="0" w:color="auto"/>
            <w:left w:val="none" w:sz="0" w:space="0" w:color="auto"/>
            <w:bottom w:val="none" w:sz="0" w:space="0" w:color="auto"/>
            <w:right w:val="none" w:sz="0" w:space="0" w:color="auto"/>
          </w:divBdr>
        </w:div>
        <w:div w:id="401759383">
          <w:marLeft w:val="640"/>
          <w:marRight w:val="0"/>
          <w:marTop w:val="0"/>
          <w:marBottom w:val="0"/>
          <w:divBdr>
            <w:top w:val="none" w:sz="0" w:space="0" w:color="auto"/>
            <w:left w:val="none" w:sz="0" w:space="0" w:color="auto"/>
            <w:bottom w:val="none" w:sz="0" w:space="0" w:color="auto"/>
            <w:right w:val="none" w:sz="0" w:space="0" w:color="auto"/>
          </w:divBdr>
        </w:div>
        <w:div w:id="73432511">
          <w:marLeft w:val="640"/>
          <w:marRight w:val="0"/>
          <w:marTop w:val="0"/>
          <w:marBottom w:val="0"/>
          <w:divBdr>
            <w:top w:val="none" w:sz="0" w:space="0" w:color="auto"/>
            <w:left w:val="none" w:sz="0" w:space="0" w:color="auto"/>
            <w:bottom w:val="none" w:sz="0" w:space="0" w:color="auto"/>
            <w:right w:val="none" w:sz="0" w:space="0" w:color="auto"/>
          </w:divBdr>
        </w:div>
        <w:div w:id="1371688783">
          <w:marLeft w:val="640"/>
          <w:marRight w:val="0"/>
          <w:marTop w:val="0"/>
          <w:marBottom w:val="0"/>
          <w:divBdr>
            <w:top w:val="none" w:sz="0" w:space="0" w:color="auto"/>
            <w:left w:val="none" w:sz="0" w:space="0" w:color="auto"/>
            <w:bottom w:val="none" w:sz="0" w:space="0" w:color="auto"/>
            <w:right w:val="none" w:sz="0" w:space="0" w:color="auto"/>
          </w:divBdr>
        </w:div>
        <w:div w:id="1163666217">
          <w:marLeft w:val="640"/>
          <w:marRight w:val="0"/>
          <w:marTop w:val="0"/>
          <w:marBottom w:val="0"/>
          <w:divBdr>
            <w:top w:val="none" w:sz="0" w:space="0" w:color="auto"/>
            <w:left w:val="none" w:sz="0" w:space="0" w:color="auto"/>
            <w:bottom w:val="none" w:sz="0" w:space="0" w:color="auto"/>
            <w:right w:val="none" w:sz="0" w:space="0" w:color="auto"/>
          </w:divBdr>
        </w:div>
        <w:div w:id="1785492206">
          <w:marLeft w:val="640"/>
          <w:marRight w:val="0"/>
          <w:marTop w:val="0"/>
          <w:marBottom w:val="0"/>
          <w:divBdr>
            <w:top w:val="none" w:sz="0" w:space="0" w:color="auto"/>
            <w:left w:val="none" w:sz="0" w:space="0" w:color="auto"/>
            <w:bottom w:val="none" w:sz="0" w:space="0" w:color="auto"/>
            <w:right w:val="none" w:sz="0" w:space="0" w:color="auto"/>
          </w:divBdr>
        </w:div>
      </w:divsChild>
    </w:div>
    <w:div w:id="1574510801">
      <w:bodyDiv w:val="1"/>
      <w:marLeft w:val="0"/>
      <w:marRight w:val="0"/>
      <w:marTop w:val="0"/>
      <w:marBottom w:val="0"/>
      <w:divBdr>
        <w:top w:val="none" w:sz="0" w:space="0" w:color="auto"/>
        <w:left w:val="none" w:sz="0" w:space="0" w:color="auto"/>
        <w:bottom w:val="none" w:sz="0" w:space="0" w:color="auto"/>
        <w:right w:val="none" w:sz="0" w:space="0" w:color="auto"/>
      </w:divBdr>
    </w:div>
    <w:div w:id="1727532780">
      <w:bodyDiv w:val="1"/>
      <w:marLeft w:val="0"/>
      <w:marRight w:val="0"/>
      <w:marTop w:val="0"/>
      <w:marBottom w:val="0"/>
      <w:divBdr>
        <w:top w:val="none" w:sz="0" w:space="0" w:color="auto"/>
        <w:left w:val="none" w:sz="0" w:space="0" w:color="auto"/>
        <w:bottom w:val="none" w:sz="0" w:space="0" w:color="auto"/>
        <w:right w:val="none" w:sz="0" w:space="0" w:color="auto"/>
      </w:divBdr>
      <w:divsChild>
        <w:div w:id="2094546526">
          <w:marLeft w:val="640"/>
          <w:marRight w:val="0"/>
          <w:marTop w:val="0"/>
          <w:marBottom w:val="0"/>
          <w:divBdr>
            <w:top w:val="none" w:sz="0" w:space="0" w:color="auto"/>
            <w:left w:val="none" w:sz="0" w:space="0" w:color="auto"/>
            <w:bottom w:val="none" w:sz="0" w:space="0" w:color="auto"/>
            <w:right w:val="none" w:sz="0" w:space="0" w:color="auto"/>
          </w:divBdr>
        </w:div>
        <w:div w:id="577985074">
          <w:marLeft w:val="640"/>
          <w:marRight w:val="0"/>
          <w:marTop w:val="0"/>
          <w:marBottom w:val="0"/>
          <w:divBdr>
            <w:top w:val="none" w:sz="0" w:space="0" w:color="auto"/>
            <w:left w:val="none" w:sz="0" w:space="0" w:color="auto"/>
            <w:bottom w:val="none" w:sz="0" w:space="0" w:color="auto"/>
            <w:right w:val="none" w:sz="0" w:space="0" w:color="auto"/>
          </w:divBdr>
        </w:div>
        <w:div w:id="1769036024">
          <w:marLeft w:val="640"/>
          <w:marRight w:val="0"/>
          <w:marTop w:val="0"/>
          <w:marBottom w:val="0"/>
          <w:divBdr>
            <w:top w:val="none" w:sz="0" w:space="0" w:color="auto"/>
            <w:left w:val="none" w:sz="0" w:space="0" w:color="auto"/>
            <w:bottom w:val="none" w:sz="0" w:space="0" w:color="auto"/>
            <w:right w:val="none" w:sz="0" w:space="0" w:color="auto"/>
          </w:divBdr>
        </w:div>
        <w:div w:id="1697537047">
          <w:marLeft w:val="640"/>
          <w:marRight w:val="0"/>
          <w:marTop w:val="0"/>
          <w:marBottom w:val="0"/>
          <w:divBdr>
            <w:top w:val="none" w:sz="0" w:space="0" w:color="auto"/>
            <w:left w:val="none" w:sz="0" w:space="0" w:color="auto"/>
            <w:bottom w:val="none" w:sz="0" w:space="0" w:color="auto"/>
            <w:right w:val="none" w:sz="0" w:space="0" w:color="auto"/>
          </w:divBdr>
        </w:div>
        <w:div w:id="2017689089">
          <w:marLeft w:val="640"/>
          <w:marRight w:val="0"/>
          <w:marTop w:val="0"/>
          <w:marBottom w:val="0"/>
          <w:divBdr>
            <w:top w:val="none" w:sz="0" w:space="0" w:color="auto"/>
            <w:left w:val="none" w:sz="0" w:space="0" w:color="auto"/>
            <w:bottom w:val="none" w:sz="0" w:space="0" w:color="auto"/>
            <w:right w:val="none" w:sz="0" w:space="0" w:color="auto"/>
          </w:divBdr>
        </w:div>
        <w:div w:id="1056659020">
          <w:marLeft w:val="640"/>
          <w:marRight w:val="0"/>
          <w:marTop w:val="0"/>
          <w:marBottom w:val="0"/>
          <w:divBdr>
            <w:top w:val="none" w:sz="0" w:space="0" w:color="auto"/>
            <w:left w:val="none" w:sz="0" w:space="0" w:color="auto"/>
            <w:bottom w:val="none" w:sz="0" w:space="0" w:color="auto"/>
            <w:right w:val="none" w:sz="0" w:space="0" w:color="auto"/>
          </w:divBdr>
        </w:div>
        <w:div w:id="1525367507">
          <w:marLeft w:val="640"/>
          <w:marRight w:val="0"/>
          <w:marTop w:val="0"/>
          <w:marBottom w:val="0"/>
          <w:divBdr>
            <w:top w:val="none" w:sz="0" w:space="0" w:color="auto"/>
            <w:left w:val="none" w:sz="0" w:space="0" w:color="auto"/>
            <w:bottom w:val="none" w:sz="0" w:space="0" w:color="auto"/>
            <w:right w:val="none" w:sz="0" w:space="0" w:color="auto"/>
          </w:divBdr>
        </w:div>
        <w:div w:id="1979457250">
          <w:marLeft w:val="640"/>
          <w:marRight w:val="0"/>
          <w:marTop w:val="0"/>
          <w:marBottom w:val="0"/>
          <w:divBdr>
            <w:top w:val="none" w:sz="0" w:space="0" w:color="auto"/>
            <w:left w:val="none" w:sz="0" w:space="0" w:color="auto"/>
            <w:bottom w:val="none" w:sz="0" w:space="0" w:color="auto"/>
            <w:right w:val="none" w:sz="0" w:space="0" w:color="auto"/>
          </w:divBdr>
        </w:div>
        <w:div w:id="106236222">
          <w:marLeft w:val="640"/>
          <w:marRight w:val="0"/>
          <w:marTop w:val="0"/>
          <w:marBottom w:val="0"/>
          <w:divBdr>
            <w:top w:val="none" w:sz="0" w:space="0" w:color="auto"/>
            <w:left w:val="none" w:sz="0" w:space="0" w:color="auto"/>
            <w:bottom w:val="none" w:sz="0" w:space="0" w:color="auto"/>
            <w:right w:val="none" w:sz="0" w:space="0" w:color="auto"/>
          </w:divBdr>
        </w:div>
        <w:div w:id="2044550399">
          <w:marLeft w:val="640"/>
          <w:marRight w:val="0"/>
          <w:marTop w:val="0"/>
          <w:marBottom w:val="0"/>
          <w:divBdr>
            <w:top w:val="none" w:sz="0" w:space="0" w:color="auto"/>
            <w:left w:val="none" w:sz="0" w:space="0" w:color="auto"/>
            <w:bottom w:val="none" w:sz="0" w:space="0" w:color="auto"/>
            <w:right w:val="none" w:sz="0" w:space="0" w:color="auto"/>
          </w:divBdr>
        </w:div>
        <w:div w:id="1990359444">
          <w:marLeft w:val="640"/>
          <w:marRight w:val="0"/>
          <w:marTop w:val="0"/>
          <w:marBottom w:val="0"/>
          <w:divBdr>
            <w:top w:val="none" w:sz="0" w:space="0" w:color="auto"/>
            <w:left w:val="none" w:sz="0" w:space="0" w:color="auto"/>
            <w:bottom w:val="none" w:sz="0" w:space="0" w:color="auto"/>
            <w:right w:val="none" w:sz="0" w:space="0" w:color="auto"/>
          </w:divBdr>
        </w:div>
        <w:div w:id="1901820080">
          <w:marLeft w:val="640"/>
          <w:marRight w:val="0"/>
          <w:marTop w:val="0"/>
          <w:marBottom w:val="0"/>
          <w:divBdr>
            <w:top w:val="none" w:sz="0" w:space="0" w:color="auto"/>
            <w:left w:val="none" w:sz="0" w:space="0" w:color="auto"/>
            <w:bottom w:val="none" w:sz="0" w:space="0" w:color="auto"/>
            <w:right w:val="none" w:sz="0" w:space="0" w:color="auto"/>
          </w:divBdr>
        </w:div>
      </w:divsChild>
    </w:div>
    <w:div w:id="1860193760">
      <w:bodyDiv w:val="1"/>
      <w:marLeft w:val="0"/>
      <w:marRight w:val="0"/>
      <w:marTop w:val="0"/>
      <w:marBottom w:val="0"/>
      <w:divBdr>
        <w:top w:val="none" w:sz="0" w:space="0" w:color="auto"/>
        <w:left w:val="none" w:sz="0" w:space="0" w:color="auto"/>
        <w:bottom w:val="none" w:sz="0" w:space="0" w:color="auto"/>
        <w:right w:val="none" w:sz="0" w:space="0" w:color="auto"/>
      </w:divBdr>
      <w:divsChild>
        <w:div w:id="118647732">
          <w:marLeft w:val="640"/>
          <w:marRight w:val="0"/>
          <w:marTop w:val="0"/>
          <w:marBottom w:val="0"/>
          <w:divBdr>
            <w:top w:val="none" w:sz="0" w:space="0" w:color="auto"/>
            <w:left w:val="none" w:sz="0" w:space="0" w:color="auto"/>
            <w:bottom w:val="none" w:sz="0" w:space="0" w:color="auto"/>
            <w:right w:val="none" w:sz="0" w:space="0" w:color="auto"/>
          </w:divBdr>
        </w:div>
        <w:div w:id="229313656">
          <w:marLeft w:val="640"/>
          <w:marRight w:val="0"/>
          <w:marTop w:val="0"/>
          <w:marBottom w:val="0"/>
          <w:divBdr>
            <w:top w:val="none" w:sz="0" w:space="0" w:color="auto"/>
            <w:left w:val="none" w:sz="0" w:space="0" w:color="auto"/>
            <w:bottom w:val="none" w:sz="0" w:space="0" w:color="auto"/>
            <w:right w:val="none" w:sz="0" w:space="0" w:color="auto"/>
          </w:divBdr>
        </w:div>
        <w:div w:id="418721355">
          <w:marLeft w:val="640"/>
          <w:marRight w:val="0"/>
          <w:marTop w:val="0"/>
          <w:marBottom w:val="0"/>
          <w:divBdr>
            <w:top w:val="none" w:sz="0" w:space="0" w:color="auto"/>
            <w:left w:val="none" w:sz="0" w:space="0" w:color="auto"/>
            <w:bottom w:val="none" w:sz="0" w:space="0" w:color="auto"/>
            <w:right w:val="none" w:sz="0" w:space="0" w:color="auto"/>
          </w:divBdr>
        </w:div>
        <w:div w:id="277807231">
          <w:marLeft w:val="640"/>
          <w:marRight w:val="0"/>
          <w:marTop w:val="0"/>
          <w:marBottom w:val="0"/>
          <w:divBdr>
            <w:top w:val="none" w:sz="0" w:space="0" w:color="auto"/>
            <w:left w:val="none" w:sz="0" w:space="0" w:color="auto"/>
            <w:bottom w:val="none" w:sz="0" w:space="0" w:color="auto"/>
            <w:right w:val="none" w:sz="0" w:space="0" w:color="auto"/>
          </w:divBdr>
        </w:div>
        <w:div w:id="1954288135">
          <w:marLeft w:val="640"/>
          <w:marRight w:val="0"/>
          <w:marTop w:val="0"/>
          <w:marBottom w:val="0"/>
          <w:divBdr>
            <w:top w:val="none" w:sz="0" w:space="0" w:color="auto"/>
            <w:left w:val="none" w:sz="0" w:space="0" w:color="auto"/>
            <w:bottom w:val="none" w:sz="0" w:space="0" w:color="auto"/>
            <w:right w:val="none" w:sz="0" w:space="0" w:color="auto"/>
          </w:divBdr>
        </w:div>
        <w:div w:id="1985114442">
          <w:marLeft w:val="640"/>
          <w:marRight w:val="0"/>
          <w:marTop w:val="0"/>
          <w:marBottom w:val="0"/>
          <w:divBdr>
            <w:top w:val="none" w:sz="0" w:space="0" w:color="auto"/>
            <w:left w:val="none" w:sz="0" w:space="0" w:color="auto"/>
            <w:bottom w:val="none" w:sz="0" w:space="0" w:color="auto"/>
            <w:right w:val="none" w:sz="0" w:space="0" w:color="auto"/>
          </w:divBdr>
        </w:div>
        <w:div w:id="230695705">
          <w:marLeft w:val="640"/>
          <w:marRight w:val="0"/>
          <w:marTop w:val="0"/>
          <w:marBottom w:val="0"/>
          <w:divBdr>
            <w:top w:val="none" w:sz="0" w:space="0" w:color="auto"/>
            <w:left w:val="none" w:sz="0" w:space="0" w:color="auto"/>
            <w:bottom w:val="none" w:sz="0" w:space="0" w:color="auto"/>
            <w:right w:val="none" w:sz="0" w:space="0" w:color="auto"/>
          </w:divBdr>
        </w:div>
        <w:div w:id="1226650149">
          <w:marLeft w:val="640"/>
          <w:marRight w:val="0"/>
          <w:marTop w:val="0"/>
          <w:marBottom w:val="0"/>
          <w:divBdr>
            <w:top w:val="none" w:sz="0" w:space="0" w:color="auto"/>
            <w:left w:val="none" w:sz="0" w:space="0" w:color="auto"/>
            <w:bottom w:val="none" w:sz="0" w:space="0" w:color="auto"/>
            <w:right w:val="none" w:sz="0" w:space="0" w:color="auto"/>
          </w:divBdr>
        </w:div>
        <w:div w:id="1698386809">
          <w:marLeft w:val="640"/>
          <w:marRight w:val="0"/>
          <w:marTop w:val="0"/>
          <w:marBottom w:val="0"/>
          <w:divBdr>
            <w:top w:val="none" w:sz="0" w:space="0" w:color="auto"/>
            <w:left w:val="none" w:sz="0" w:space="0" w:color="auto"/>
            <w:bottom w:val="none" w:sz="0" w:space="0" w:color="auto"/>
            <w:right w:val="none" w:sz="0" w:space="0" w:color="auto"/>
          </w:divBdr>
        </w:div>
        <w:div w:id="1301227892">
          <w:marLeft w:val="640"/>
          <w:marRight w:val="0"/>
          <w:marTop w:val="0"/>
          <w:marBottom w:val="0"/>
          <w:divBdr>
            <w:top w:val="none" w:sz="0" w:space="0" w:color="auto"/>
            <w:left w:val="none" w:sz="0" w:space="0" w:color="auto"/>
            <w:bottom w:val="none" w:sz="0" w:space="0" w:color="auto"/>
            <w:right w:val="none" w:sz="0" w:space="0" w:color="auto"/>
          </w:divBdr>
        </w:div>
        <w:div w:id="658582151">
          <w:marLeft w:val="640"/>
          <w:marRight w:val="0"/>
          <w:marTop w:val="0"/>
          <w:marBottom w:val="0"/>
          <w:divBdr>
            <w:top w:val="none" w:sz="0" w:space="0" w:color="auto"/>
            <w:left w:val="none" w:sz="0" w:space="0" w:color="auto"/>
            <w:bottom w:val="none" w:sz="0" w:space="0" w:color="auto"/>
            <w:right w:val="none" w:sz="0" w:space="0" w:color="auto"/>
          </w:divBdr>
        </w:div>
        <w:div w:id="801340821">
          <w:marLeft w:val="640"/>
          <w:marRight w:val="0"/>
          <w:marTop w:val="0"/>
          <w:marBottom w:val="0"/>
          <w:divBdr>
            <w:top w:val="none" w:sz="0" w:space="0" w:color="auto"/>
            <w:left w:val="none" w:sz="0" w:space="0" w:color="auto"/>
            <w:bottom w:val="none" w:sz="0" w:space="0" w:color="auto"/>
            <w:right w:val="none" w:sz="0" w:space="0" w:color="auto"/>
          </w:divBdr>
        </w:div>
        <w:div w:id="712656710">
          <w:marLeft w:val="640"/>
          <w:marRight w:val="0"/>
          <w:marTop w:val="0"/>
          <w:marBottom w:val="0"/>
          <w:divBdr>
            <w:top w:val="none" w:sz="0" w:space="0" w:color="auto"/>
            <w:left w:val="none" w:sz="0" w:space="0" w:color="auto"/>
            <w:bottom w:val="none" w:sz="0" w:space="0" w:color="auto"/>
            <w:right w:val="none" w:sz="0" w:space="0" w:color="auto"/>
          </w:divBdr>
        </w:div>
        <w:div w:id="806166473">
          <w:marLeft w:val="640"/>
          <w:marRight w:val="0"/>
          <w:marTop w:val="0"/>
          <w:marBottom w:val="0"/>
          <w:divBdr>
            <w:top w:val="none" w:sz="0" w:space="0" w:color="auto"/>
            <w:left w:val="none" w:sz="0" w:space="0" w:color="auto"/>
            <w:bottom w:val="none" w:sz="0" w:space="0" w:color="auto"/>
            <w:right w:val="none" w:sz="0" w:space="0" w:color="auto"/>
          </w:divBdr>
        </w:div>
        <w:div w:id="98260752">
          <w:marLeft w:val="640"/>
          <w:marRight w:val="0"/>
          <w:marTop w:val="0"/>
          <w:marBottom w:val="0"/>
          <w:divBdr>
            <w:top w:val="none" w:sz="0" w:space="0" w:color="auto"/>
            <w:left w:val="none" w:sz="0" w:space="0" w:color="auto"/>
            <w:bottom w:val="none" w:sz="0" w:space="0" w:color="auto"/>
            <w:right w:val="none" w:sz="0" w:space="0" w:color="auto"/>
          </w:divBdr>
        </w:div>
        <w:div w:id="871921406">
          <w:marLeft w:val="640"/>
          <w:marRight w:val="0"/>
          <w:marTop w:val="0"/>
          <w:marBottom w:val="0"/>
          <w:divBdr>
            <w:top w:val="none" w:sz="0" w:space="0" w:color="auto"/>
            <w:left w:val="none" w:sz="0" w:space="0" w:color="auto"/>
            <w:bottom w:val="none" w:sz="0" w:space="0" w:color="auto"/>
            <w:right w:val="none" w:sz="0" w:space="0" w:color="auto"/>
          </w:divBdr>
        </w:div>
        <w:div w:id="186260766">
          <w:marLeft w:val="640"/>
          <w:marRight w:val="0"/>
          <w:marTop w:val="0"/>
          <w:marBottom w:val="0"/>
          <w:divBdr>
            <w:top w:val="none" w:sz="0" w:space="0" w:color="auto"/>
            <w:left w:val="none" w:sz="0" w:space="0" w:color="auto"/>
            <w:bottom w:val="none" w:sz="0" w:space="0" w:color="auto"/>
            <w:right w:val="none" w:sz="0" w:space="0" w:color="auto"/>
          </w:divBdr>
        </w:div>
        <w:div w:id="956450938">
          <w:marLeft w:val="640"/>
          <w:marRight w:val="0"/>
          <w:marTop w:val="0"/>
          <w:marBottom w:val="0"/>
          <w:divBdr>
            <w:top w:val="none" w:sz="0" w:space="0" w:color="auto"/>
            <w:left w:val="none" w:sz="0" w:space="0" w:color="auto"/>
            <w:bottom w:val="none" w:sz="0" w:space="0" w:color="auto"/>
            <w:right w:val="none" w:sz="0" w:space="0" w:color="auto"/>
          </w:divBdr>
        </w:div>
        <w:div w:id="375353627">
          <w:marLeft w:val="640"/>
          <w:marRight w:val="0"/>
          <w:marTop w:val="0"/>
          <w:marBottom w:val="0"/>
          <w:divBdr>
            <w:top w:val="none" w:sz="0" w:space="0" w:color="auto"/>
            <w:left w:val="none" w:sz="0" w:space="0" w:color="auto"/>
            <w:bottom w:val="none" w:sz="0" w:space="0" w:color="auto"/>
            <w:right w:val="none" w:sz="0" w:space="0" w:color="auto"/>
          </w:divBdr>
        </w:div>
        <w:div w:id="77213524">
          <w:marLeft w:val="640"/>
          <w:marRight w:val="0"/>
          <w:marTop w:val="0"/>
          <w:marBottom w:val="0"/>
          <w:divBdr>
            <w:top w:val="none" w:sz="0" w:space="0" w:color="auto"/>
            <w:left w:val="none" w:sz="0" w:space="0" w:color="auto"/>
            <w:bottom w:val="none" w:sz="0" w:space="0" w:color="auto"/>
            <w:right w:val="none" w:sz="0" w:space="0" w:color="auto"/>
          </w:divBdr>
        </w:div>
        <w:div w:id="1899049060">
          <w:marLeft w:val="640"/>
          <w:marRight w:val="0"/>
          <w:marTop w:val="0"/>
          <w:marBottom w:val="0"/>
          <w:divBdr>
            <w:top w:val="none" w:sz="0" w:space="0" w:color="auto"/>
            <w:left w:val="none" w:sz="0" w:space="0" w:color="auto"/>
            <w:bottom w:val="none" w:sz="0" w:space="0" w:color="auto"/>
            <w:right w:val="none" w:sz="0" w:space="0" w:color="auto"/>
          </w:divBdr>
        </w:div>
        <w:div w:id="574972486">
          <w:marLeft w:val="640"/>
          <w:marRight w:val="0"/>
          <w:marTop w:val="0"/>
          <w:marBottom w:val="0"/>
          <w:divBdr>
            <w:top w:val="none" w:sz="0" w:space="0" w:color="auto"/>
            <w:left w:val="none" w:sz="0" w:space="0" w:color="auto"/>
            <w:bottom w:val="none" w:sz="0" w:space="0" w:color="auto"/>
            <w:right w:val="none" w:sz="0" w:space="0" w:color="auto"/>
          </w:divBdr>
        </w:div>
        <w:div w:id="1079909995">
          <w:marLeft w:val="640"/>
          <w:marRight w:val="0"/>
          <w:marTop w:val="0"/>
          <w:marBottom w:val="0"/>
          <w:divBdr>
            <w:top w:val="none" w:sz="0" w:space="0" w:color="auto"/>
            <w:left w:val="none" w:sz="0" w:space="0" w:color="auto"/>
            <w:bottom w:val="none" w:sz="0" w:space="0" w:color="auto"/>
            <w:right w:val="none" w:sz="0" w:space="0" w:color="auto"/>
          </w:divBdr>
        </w:div>
        <w:div w:id="1033044982">
          <w:marLeft w:val="640"/>
          <w:marRight w:val="0"/>
          <w:marTop w:val="0"/>
          <w:marBottom w:val="0"/>
          <w:divBdr>
            <w:top w:val="none" w:sz="0" w:space="0" w:color="auto"/>
            <w:left w:val="none" w:sz="0" w:space="0" w:color="auto"/>
            <w:bottom w:val="none" w:sz="0" w:space="0" w:color="auto"/>
            <w:right w:val="none" w:sz="0" w:space="0" w:color="auto"/>
          </w:divBdr>
        </w:div>
        <w:div w:id="902331631">
          <w:marLeft w:val="640"/>
          <w:marRight w:val="0"/>
          <w:marTop w:val="0"/>
          <w:marBottom w:val="0"/>
          <w:divBdr>
            <w:top w:val="none" w:sz="0" w:space="0" w:color="auto"/>
            <w:left w:val="none" w:sz="0" w:space="0" w:color="auto"/>
            <w:bottom w:val="none" w:sz="0" w:space="0" w:color="auto"/>
            <w:right w:val="none" w:sz="0" w:space="0" w:color="auto"/>
          </w:divBdr>
        </w:div>
      </w:divsChild>
    </w:div>
    <w:div w:id="1861578099">
      <w:bodyDiv w:val="1"/>
      <w:marLeft w:val="0"/>
      <w:marRight w:val="0"/>
      <w:marTop w:val="0"/>
      <w:marBottom w:val="0"/>
      <w:divBdr>
        <w:top w:val="none" w:sz="0" w:space="0" w:color="auto"/>
        <w:left w:val="none" w:sz="0" w:space="0" w:color="auto"/>
        <w:bottom w:val="none" w:sz="0" w:space="0" w:color="auto"/>
        <w:right w:val="none" w:sz="0" w:space="0" w:color="auto"/>
      </w:divBdr>
      <w:divsChild>
        <w:div w:id="759569797">
          <w:marLeft w:val="640"/>
          <w:marRight w:val="0"/>
          <w:marTop w:val="0"/>
          <w:marBottom w:val="0"/>
          <w:divBdr>
            <w:top w:val="none" w:sz="0" w:space="0" w:color="auto"/>
            <w:left w:val="none" w:sz="0" w:space="0" w:color="auto"/>
            <w:bottom w:val="none" w:sz="0" w:space="0" w:color="auto"/>
            <w:right w:val="none" w:sz="0" w:space="0" w:color="auto"/>
          </w:divBdr>
        </w:div>
        <w:div w:id="642463297">
          <w:marLeft w:val="640"/>
          <w:marRight w:val="0"/>
          <w:marTop w:val="0"/>
          <w:marBottom w:val="0"/>
          <w:divBdr>
            <w:top w:val="none" w:sz="0" w:space="0" w:color="auto"/>
            <w:left w:val="none" w:sz="0" w:space="0" w:color="auto"/>
            <w:bottom w:val="none" w:sz="0" w:space="0" w:color="auto"/>
            <w:right w:val="none" w:sz="0" w:space="0" w:color="auto"/>
          </w:divBdr>
        </w:div>
        <w:div w:id="999692958">
          <w:marLeft w:val="640"/>
          <w:marRight w:val="0"/>
          <w:marTop w:val="0"/>
          <w:marBottom w:val="0"/>
          <w:divBdr>
            <w:top w:val="none" w:sz="0" w:space="0" w:color="auto"/>
            <w:left w:val="none" w:sz="0" w:space="0" w:color="auto"/>
            <w:bottom w:val="none" w:sz="0" w:space="0" w:color="auto"/>
            <w:right w:val="none" w:sz="0" w:space="0" w:color="auto"/>
          </w:divBdr>
        </w:div>
        <w:div w:id="836309242">
          <w:marLeft w:val="640"/>
          <w:marRight w:val="0"/>
          <w:marTop w:val="0"/>
          <w:marBottom w:val="0"/>
          <w:divBdr>
            <w:top w:val="none" w:sz="0" w:space="0" w:color="auto"/>
            <w:left w:val="none" w:sz="0" w:space="0" w:color="auto"/>
            <w:bottom w:val="none" w:sz="0" w:space="0" w:color="auto"/>
            <w:right w:val="none" w:sz="0" w:space="0" w:color="auto"/>
          </w:divBdr>
        </w:div>
        <w:div w:id="1556820508">
          <w:marLeft w:val="640"/>
          <w:marRight w:val="0"/>
          <w:marTop w:val="0"/>
          <w:marBottom w:val="0"/>
          <w:divBdr>
            <w:top w:val="none" w:sz="0" w:space="0" w:color="auto"/>
            <w:left w:val="none" w:sz="0" w:space="0" w:color="auto"/>
            <w:bottom w:val="none" w:sz="0" w:space="0" w:color="auto"/>
            <w:right w:val="none" w:sz="0" w:space="0" w:color="auto"/>
          </w:divBdr>
        </w:div>
        <w:div w:id="1452363804">
          <w:marLeft w:val="640"/>
          <w:marRight w:val="0"/>
          <w:marTop w:val="0"/>
          <w:marBottom w:val="0"/>
          <w:divBdr>
            <w:top w:val="none" w:sz="0" w:space="0" w:color="auto"/>
            <w:left w:val="none" w:sz="0" w:space="0" w:color="auto"/>
            <w:bottom w:val="none" w:sz="0" w:space="0" w:color="auto"/>
            <w:right w:val="none" w:sz="0" w:space="0" w:color="auto"/>
          </w:divBdr>
        </w:div>
        <w:div w:id="1513445971">
          <w:marLeft w:val="640"/>
          <w:marRight w:val="0"/>
          <w:marTop w:val="0"/>
          <w:marBottom w:val="0"/>
          <w:divBdr>
            <w:top w:val="none" w:sz="0" w:space="0" w:color="auto"/>
            <w:left w:val="none" w:sz="0" w:space="0" w:color="auto"/>
            <w:bottom w:val="none" w:sz="0" w:space="0" w:color="auto"/>
            <w:right w:val="none" w:sz="0" w:space="0" w:color="auto"/>
          </w:divBdr>
        </w:div>
        <w:div w:id="1286160486">
          <w:marLeft w:val="640"/>
          <w:marRight w:val="0"/>
          <w:marTop w:val="0"/>
          <w:marBottom w:val="0"/>
          <w:divBdr>
            <w:top w:val="none" w:sz="0" w:space="0" w:color="auto"/>
            <w:left w:val="none" w:sz="0" w:space="0" w:color="auto"/>
            <w:bottom w:val="none" w:sz="0" w:space="0" w:color="auto"/>
            <w:right w:val="none" w:sz="0" w:space="0" w:color="auto"/>
          </w:divBdr>
        </w:div>
        <w:div w:id="1298341212">
          <w:marLeft w:val="640"/>
          <w:marRight w:val="0"/>
          <w:marTop w:val="0"/>
          <w:marBottom w:val="0"/>
          <w:divBdr>
            <w:top w:val="none" w:sz="0" w:space="0" w:color="auto"/>
            <w:left w:val="none" w:sz="0" w:space="0" w:color="auto"/>
            <w:bottom w:val="none" w:sz="0" w:space="0" w:color="auto"/>
            <w:right w:val="none" w:sz="0" w:space="0" w:color="auto"/>
          </w:divBdr>
        </w:div>
        <w:div w:id="2073044252">
          <w:marLeft w:val="640"/>
          <w:marRight w:val="0"/>
          <w:marTop w:val="0"/>
          <w:marBottom w:val="0"/>
          <w:divBdr>
            <w:top w:val="none" w:sz="0" w:space="0" w:color="auto"/>
            <w:left w:val="none" w:sz="0" w:space="0" w:color="auto"/>
            <w:bottom w:val="none" w:sz="0" w:space="0" w:color="auto"/>
            <w:right w:val="none" w:sz="0" w:space="0" w:color="auto"/>
          </w:divBdr>
        </w:div>
        <w:div w:id="846360975">
          <w:marLeft w:val="640"/>
          <w:marRight w:val="0"/>
          <w:marTop w:val="0"/>
          <w:marBottom w:val="0"/>
          <w:divBdr>
            <w:top w:val="none" w:sz="0" w:space="0" w:color="auto"/>
            <w:left w:val="none" w:sz="0" w:space="0" w:color="auto"/>
            <w:bottom w:val="none" w:sz="0" w:space="0" w:color="auto"/>
            <w:right w:val="none" w:sz="0" w:space="0" w:color="auto"/>
          </w:divBdr>
        </w:div>
        <w:div w:id="808979433">
          <w:marLeft w:val="640"/>
          <w:marRight w:val="0"/>
          <w:marTop w:val="0"/>
          <w:marBottom w:val="0"/>
          <w:divBdr>
            <w:top w:val="none" w:sz="0" w:space="0" w:color="auto"/>
            <w:left w:val="none" w:sz="0" w:space="0" w:color="auto"/>
            <w:bottom w:val="none" w:sz="0" w:space="0" w:color="auto"/>
            <w:right w:val="none" w:sz="0" w:space="0" w:color="auto"/>
          </w:divBdr>
        </w:div>
        <w:div w:id="1135365389">
          <w:marLeft w:val="640"/>
          <w:marRight w:val="0"/>
          <w:marTop w:val="0"/>
          <w:marBottom w:val="0"/>
          <w:divBdr>
            <w:top w:val="none" w:sz="0" w:space="0" w:color="auto"/>
            <w:left w:val="none" w:sz="0" w:space="0" w:color="auto"/>
            <w:bottom w:val="none" w:sz="0" w:space="0" w:color="auto"/>
            <w:right w:val="none" w:sz="0" w:space="0" w:color="auto"/>
          </w:divBdr>
        </w:div>
        <w:div w:id="1510366244">
          <w:marLeft w:val="640"/>
          <w:marRight w:val="0"/>
          <w:marTop w:val="0"/>
          <w:marBottom w:val="0"/>
          <w:divBdr>
            <w:top w:val="none" w:sz="0" w:space="0" w:color="auto"/>
            <w:left w:val="none" w:sz="0" w:space="0" w:color="auto"/>
            <w:bottom w:val="none" w:sz="0" w:space="0" w:color="auto"/>
            <w:right w:val="none" w:sz="0" w:space="0" w:color="auto"/>
          </w:divBdr>
        </w:div>
        <w:div w:id="876627560">
          <w:marLeft w:val="640"/>
          <w:marRight w:val="0"/>
          <w:marTop w:val="0"/>
          <w:marBottom w:val="0"/>
          <w:divBdr>
            <w:top w:val="none" w:sz="0" w:space="0" w:color="auto"/>
            <w:left w:val="none" w:sz="0" w:space="0" w:color="auto"/>
            <w:bottom w:val="none" w:sz="0" w:space="0" w:color="auto"/>
            <w:right w:val="none" w:sz="0" w:space="0" w:color="auto"/>
          </w:divBdr>
        </w:div>
        <w:div w:id="462579127">
          <w:marLeft w:val="640"/>
          <w:marRight w:val="0"/>
          <w:marTop w:val="0"/>
          <w:marBottom w:val="0"/>
          <w:divBdr>
            <w:top w:val="none" w:sz="0" w:space="0" w:color="auto"/>
            <w:left w:val="none" w:sz="0" w:space="0" w:color="auto"/>
            <w:bottom w:val="none" w:sz="0" w:space="0" w:color="auto"/>
            <w:right w:val="none" w:sz="0" w:space="0" w:color="auto"/>
          </w:divBdr>
        </w:div>
        <w:div w:id="519861150">
          <w:marLeft w:val="640"/>
          <w:marRight w:val="0"/>
          <w:marTop w:val="0"/>
          <w:marBottom w:val="0"/>
          <w:divBdr>
            <w:top w:val="none" w:sz="0" w:space="0" w:color="auto"/>
            <w:left w:val="none" w:sz="0" w:space="0" w:color="auto"/>
            <w:bottom w:val="none" w:sz="0" w:space="0" w:color="auto"/>
            <w:right w:val="none" w:sz="0" w:space="0" w:color="auto"/>
          </w:divBdr>
        </w:div>
      </w:divsChild>
    </w:div>
    <w:div w:id="1868448070">
      <w:bodyDiv w:val="1"/>
      <w:marLeft w:val="0"/>
      <w:marRight w:val="0"/>
      <w:marTop w:val="0"/>
      <w:marBottom w:val="0"/>
      <w:divBdr>
        <w:top w:val="none" w:sz="0" w:space="0" w:color="auto"/>
        <w:left w:val="none" w:sz="0" w:space="0" w:color="auto"/>
        <w:bottom w:val="none" w:sz="0" w:space="0" w:color="auto"/>
        <w:right w:val="none" w:sz="0" w:space="0" w:color="auto"/>
      </w:divBdr>
      <w:divsChild>
        <w:div w:id="1517575452">
          <w:marLeft w:val="640"/>
          <w:marRight w:val="0"/>
          <w:marTop w:val="0"/>
          <w:marBottom w:val="0"/>
          <w:divBdr>
            <w:top w:val="none" w:sz="0" w:space="0" w:color="auto"/>
            <w:left w:val="none" w:sz="0" w:space="0" w:color="auto"/>
            <w:bottom w:val="none" w:sz="0" w:space="0" w:color="auto"/>
            <w:right w:val="none" w:sz="0" w:space="0" w:color="auto"/>
          </w:divBdr>
        </w:div>
        <w:div w:id="1401824030">
          <w:marLeft w:val="640"/>
          <w:marRight w:val="0"/>
          <w:marTop w:val="0"/>
          <w:marBottom w:val="0"/>
          <w:divBdr>
            <w:top w:val="none" w:sz="0" w:space="0" w:color="auto"/>
            <w:left w:val="none" w:sz="0" w:space="0" w:color="auto"/>
            <w:bottom w:val="none" w:sz="0" w:space="0" w:color="auto"/>
            <w:right w:val="none" w:sz="0" w:space="0" w:color="auto"/>
          </w:divBdr>
        </w:div>
        <w:div w:id="393553545">
          <w:marLeft w:val="640"/>
          <w:marRight w:val="0"/>
          <w:marTop w:val="0"/>
          <w:marBottom w:val="0"/>
          <w:divBdr>
            <w:top w:val="none" w:sz="0" w:space="0" w:color="auto"/>
            <w:left w:val="none" w:sz="0" w:space="0" w:color="auto"/>
            <w:bottom w:val="none" w:sz="0" w:space="0" w:color="auto"/>
            <w:right w:val="none" w:sz="0" w:space="0" w:color="auto"/>
          </w:divBdr>
        </w:div>
        <w:div w:id="1308776314">
          <w:marLeft w:val="640"/>
          <w:marRight w:val="0"/>
          <w:marTop w:val="0"/>
          <w:marBottom w:val="0"/>
          <w:divBdr>
            <w:top w:val="none" w:sz="0" w:space="0" w:color="auto"/>
            <w:left w:val="none" w:sz="0" w:space="0" w:color="auto"/>
            <w:bottom w:val="none" w:sz="0" w:space="0" w:color="auto"/>
            <w:right w:val="none" w:sz="0" w:space="0" w:color="auto"/>
          </w:divBdr>
        </w:div>
        <w:div w:id="729767316">
          <w:marLeft w:val="640"/>
          <w:marRight w:val="0"/>
          <w:marTop w:val="0"/>
          <w:marBottom w:val="0"/>
          <w:divBdr>
            <w:top w:val="none" w:sz="0" w:space="0" w:color="auto"/>
            <w:left w:val="none" w:sz="0" w:space="0" w:color="auto"/>
            <w:bottom w:val="none" w:sz="0" w:space="0" w:color="auto"/>
            <w:right w:val="none" w:sz="0" w:space="0" w:color="auto"/>
          </w:divBdr>
        </w:div>
        <w:div w:id="1806120984">
          <w:marLeft w:val="640"/>
          <w:marRight w:val="0"/>
          <w:marTop w:val="0"/>
          <w:marBottom w:val="0"/>
          <w:divBdr>
            <w:top w:val="none" w:sz="0" w:space="0" w:color="auto"/>
            <w:left w:val="none" w:sz="0" w:space="0" w:color="auto"/>
            <w:bottom w:val="none" w:sz="0" w:space="0" w:color="auto"/>
            <w:right w:val="none" w:sz="0" w:space="0" w:color="auto"/>
          </w:divBdr>
        </w:div>
        <w:div w:id="1312254224">
          <w:marLeft w:val="640"/>
          <w:marRight w:val="0"/>
          <w:marTop w:val="0"/>
          <w:marBottom w:val="0"/>
          <w:divBdr>
            <w:top w:val="none" w:sz="0" w:space="0" w:color="auto"/>
            <w:left w:val="none" w:sz="0" w:space="0" w:color="auto"/>
            <w:bottom w:val="none" w:sz="0" w:space="0" w:color="auto"/>
            <w:right w:val="none" w:sz="0" w:space="0" w:color="auto"/>
          </w:divBdr>
        </w:div>
        <w:div w:id="1157922017">
          <w:marLeft w:val="640"/>
          <w:marRight w:val="0"/>
          <w:marTop w:val="0"/>
          <w:marBottom w:val="0"/>
          <w:divBdr>
            <w:top w:val="none" w:sz="0" w:space="0" w:color="auto"/>
            <w:left w:val="none" w:sz="0" w:space="0" w:color="auto"/>
            <w:bottom w:val="none" w:sz="0" w:space="0" w:color="auto"/>
            <w:right w:val="none" w:sz="0" w:space="0" w:color="auto"/>
          </w:divBdr>
        </w:div>
        <w:div w:id="2010862662">
          <w:marLeft w:val="640"/>
          <w:marRight w:val="0"/>
          <w:marTop w:val="0"/>
          <w:marBottom w:val="0"/>
          <w:divBdr>
            <w:top w:val="none" w:sz="0" w:space="0" w:color="auto"/>
            <w:left w:val="none" w:sz="0" w:space="0" w:color="auto"/>
            <w:bottom w:val="none" w:sz="0" w:space="0" w:color="auto"/>
            <w:right w:val="none" w:sz="0" w:space="0" w:color="auto"/>
          </w:divBdr>
        </w:div>
        <w:div w:id="853960095">
          <w:marLeft w:val="640"/>
          <w:marRight w:val="0"/>
          <w:marTop w:val="0"/>
          <w:marBottom w:val="0"/>
          <w:divBdr>
            <w:top w:val="none" w:sz="0" w:space="0" w:color="auto"/>
            <w:left w:val="none" w:sz="0" w:space="0" w:color="auto"/>
            <w:bottom w:val="none" w:sz="0" w:space="0" w:color="auto"/>
            <w:right w:val="none" w:sz="0" w:space="0" w:color="auto"/>
          </w:divBdr>
        </w:div>
        <w:div w:id="1685209669">
          <w:marLeft w:val="640"/>
          <w:marRight w:val="0"/>
          <w:marTop w:val="0"/>
          <w:marBottom w:val="0"/>
          <w:divBdr>
            <w:top w:val="none" w:sz="0" w:space="0" w:color="auto"/>
            <w:left w:val="none" w:sz="0" w:space="0" w:color="auto"/>
            <w:bottom w:val="none" w:sz="0" w:space="0" w:color="auto"/>
            <w:right w:val="none" w:sz="0" w:space="0" w:color="auto"/>
          </w:divBdr>
        </w:div>
        <w:div w:id="708846361">
          <w:marLeft w:val="640"/>
          <w:marRight w:val="0"/>
          <w:marTop w:val="0"/>
          <w:marBottom w:val="0"/>
          <w:divBdr>
            <w:top w:val="none" w:sz="0" w:space="0" w:color="auto"/>
            <w:left w:val="none" w:sz="0" w:space="0" w:color="auto"/>
            <w:bottom w:val="none" w:sz="0" w:space="0" w:color="auto"/>
            <w:right w:val="none" w:sz="0" w:space="0" w:color="auto"/>
          </w:divBdr>
        </w:div>
        <w:div w:id="1695106197">
          <w:marLeft w:val="640"/>
          <w:marRight w:val="0"/>
          <w:marTop w:val="0"/>
          <w:marBottom w:val="0"/>
          <w:divBdr>
            <w:top w:val="none" w:sz="0" w:space="0" w:color="auto"/>
            <w:left w:val="none" w:sz="0" w:space="0" w:color="auto"/>
            <w:bottom w:val="none" w:sz="0" w:space="0" w:color="auto"/>
            <w:right w:val="none" w:sz="0" w:space="0" w:color="auto"/>
          </w:divBdr>
        </w:div>
      </w:divsChild>
    </w:div>
    <w:div w:id="1879313650">
      <w:bodyDiv w:val="1"/>
      <w:marLeft w:val="0"/>
      <w:marRight w:val="0"/>
      <w:marTop w:val="0"/>
      <w:marBottom w:val="0"/>
      <w:divBdr>
        <w:top w:val="none" w:sz="0" w:space="0" w:color="auto"/>
        <w:left w:val="none" w:sz="0" w:space="0" w:color="auto"/>
        <w:bottom w:val="none" w:sz="0" w:space="0" w:color="auto"/>
        <w:right w:val="none" w:sz="0" w:space="0" w:color="auto"/>
      </w:divBdr>
      <w:divsChild>
        <w:div w:id="743376266">
          <w:marLeft w:val="640"/>
          <w:marRight w:val="0"/>
          <w:marTop w:val="0"/>
          <w:marBottom w:val="0"/>
          <w:divBdr>
            <w:top w:val="none" w:sz="0" w:space="0" w:color="auto"/>
            <w:left w:val="none" w:sz="0" w:space="0" w:color="auto"/>
            <w:bottom w:val="none" w:sz="0" w:space="0" w:color="auto"/>
            <w:right w:val="none" w:sz="0" w:space="0" w:color="auto"/>
          </w:divBdr>
        </w:div>
        <w:div w:id="1076972188">
          <w:marLeft w:val="640"/>
          <w:marRight w:val="0"/>
          <w:marTop w:val="0"/>
          <w:marBottom w:val="0"/>
          <w:divBdr>
            <w:top w:val="none" w:sz="0" w:space="0" w:color="auto"/>
            <w:left w:val="none" w:sz="0" w:space="0" w:color="auto"/>
            <w:bottom w:val="none" w:sz="0" w:space="0" w:color="auto"/>
            <w:right w:val="none" w:sz="0" w:space="0" w:color="auto"/>
          </w:divBdr>
        </w:div>
        <w:div w:id="1547251797">
          <w:marLeft w:val="640"/>
          <w:marRight w:val="0"/>
          <w:marTop w:val="0"/>
          <w:marBottom w:val="0"/>
          <w:divBdr>
            <w:top w:val="none" w:sz="0" w:space="0" w:color="auto"/>
            <w:left w:val="none" w:sz="0" w:space="0" w:color="auto"/>
            <w:bottom w:val="none" w:sz="0" w:space="0" w:color="auto"/>
            <w:right w:val="none" w:sz="0" w:space="0" w:color="auto"/>
          </w:divBdr>
        </w:div>
        <w:div w:id="129400661">
          <w:marLeft w:val="640"/>
          <w:marRight w:val="0"/>
          <w:marTop w:val="0"/>
          <w:marBottom w:val="0"/>
          <w:divBdr>
            <w:top w:val="none" w:sz="0" w:space="0" w:color="auto"/>
            <w:left w:val="none" w:sz="0" w:space="0" w:color="auto"/>
            <w:bottom w:val="none" w:sz="0" w:space="0" w:color="auto"/>
            <w:right w:val="none" w:sz="0" w:space="0" w:color="auto"/>
          </w:divBdr>
        </w:div>
        <w:div w:id="489833412">
          <w:marLeft w:val="640"/>
          <w:marRight w:val="0"/>
          <w:marTop w:val="0"/>
          <w:marBottom w:val="0"/>
          <w:divBdr>
            <w:top w:val="none" w:sz="0" w:space="0" w:color="auto"/>
            <w:left w:val="none" w:sz="0" w:space="0" w:color="auto"/>
            <w:bottom w:val="none" w:sz="0" w:space="0" w:color="auto"/>
            <w:right w:val="none" w:sz="0" w:space="0" w:color="auto"/>
          </w:divBdr>
        </w:div>
        <w:div w:id="1576814410">
          <w:marLeft w:val="640"/>
          <w:marRight w:val="0"/>
          <w:marTop w:val="0"/>
          <w:marBottom w:val="0"/>
          <w:divBdr>
            <w:top w:val="none" w:sz="0" w:space="0" w:color="auto"/>
            <w:left w:val="none" w:sz="0" w:space="0" w:color="auto"/>
            <w:bottom w:val="none" w:sz="0" w:space="0" w:color="auto"/>
            <w:right w:val="none" w:sz="0" w:space="0" w:color="auto"/>
          </w:divBdr>
        </w:div>
        <w:div w:id="370110882">
          <w:marLeft w:val="640"/>
          <w:marRight w:val="0"/>
          <w:marTop w:val="0"/>
          <w:marBottom w:val="0"/>
          <w:divBdr>
            <w:top w:val="none" w:sz="0" w:space="0" w:color="auto"/>
            <w:left w:val="none" w:sz="0" w:space="0" w:color="auto"/>
            <w:bottom w:val="none" w:sz="0" w:space="0" w:color="auto"/>
            <w:right w:val="none" w:sz="0" w:space="0" w:color="auto"/>
          </w:divBdr>
        </w:div>
        <w:div w:id="684208247">
          <w:marLeft w:val="640"/>
          <w:marRight w:val="0"/>
          <w:marTop w:val="0"/>
          <w:marBottom w:val="0"/>
          <w:divBdr>
            <w:top w:val="none" w:sz="0" w:space="0" w:color="auto"/>
            <w:left w:val="none" w:sz="0" w:space="0" w:color="auto"/>
            <w:bottom w:val="none" w:sz="0" w:space="0" w:color="auto"/>
            <w:right w:val="none" w:sz="0" w:space="0" w:color="auto"/>
          </w:divBdr>
        </w:div>
        <w:div w:id="517742986">
          <w:marLeft w:val="640"/>
          <w:marRight w:val="0"/>
          <w:marTop w:val="0"/>
          <w:marBottom w:val="0"/>
          <w:divBdr>
            <w:top w:val="none" w:sz="0" w:space="0" w:color="auto"/>
            <w:left w:val="none" w:sz="0" w:space="0" w:color="auto"/>
            <w:bottom w:val="none" w:sz="0" w:space="0" w:color="auto"/>
            <w:right w:val="none" w:sz="0" w:space="0" w:color="auto"/>
          </w:divBdr>
        </w:div>
        <w:div w:id="1489862543">
          <w:marLeft w:val="640"/>
          <w:marRight w:val="0"/>
          <w:marTop w:val="0"/>
          <w:marBottom w:val="0"/>
          <w:divBdr>
            <w:top w:val="none" w:sz="0" w:space="0" w:color="auto"/>
            <w:left w:val="none" w:sz="0" w:space="0" w:color="auto"/>
            <w:bottom w:val="none" w:sz="0" w:space="0" w:color="auto"/>
            <w:right w:val="none" w:sz="0" w:space="0" w:color="auto"/>
          </w:divBdr>
        </w:div>
        <w:div w:id="1432092749">
          <w:marLeft w:val="640"/>
          <w:marRight w:val="0"/>
          <w:marTop w:val="0"/>
          <w:marBottom w:val="0"/>
          <w:divBdr>
            <w:top w:val="none" w:sz="0" w:space="0" w:color="auto"/>
            <w:left w:val="none" w:sz="0" w:space="0" w:color="auto"/>
            <w:bottom w:val="none" w:sz="0" w:space="0" w:color="auto"/>
            <w:right w:val="none" w:sz="0" w:space="0" w:color="auto"/>
          </w:divBdr>
        </w:div>
        <w:div w:id="1651909536">
          <w:marLeft w:val="640"/>
          <w:marRight w:val="0"/>
          <w:marTop w:val="0"/>
          <w:marBottom w:val="0"/>
          <w:divBdr>
            <w:top w:val="none" w:sz="0" w:space="0" w:color="auto"/>
            <w:left w:val="none" w:sz="0" w:space="0" w:color="auto"/>
            <w:bottom w:val="none" w:sz="0" w:space="0" w:color="auto"/>
            <w:right w:val="none" w:sz="0" w:space="0" w:color="auto"/>
          </w:divBdr>
        </w:div>
        <w:div w:id="307169170">
          <w:marLeft w:val="640"/>
          <w:marRight w:val="0"/>
          <w:marTop w:val="0"/>
          <w:marBottom w:val="0"/>
          <w:divBdr>
            <w:top w:val="none" w:sz="0" w:space="0" w:color="auto"/>
            <w:left w:val="none" w:sz="0" w:space="0" w:color="auto"/>
            <w:bottom w:val="none" w:sz="0" w:space="0" w:color="auto"/>
            <w:right w:val="none" w:sz="0" w:space="0" w:color="auto"/>
          </w:divBdr>
        </w:div>
        <w:div w:id="670567599">
          <w:marLeft w:val="640"/>
          <w:marRight w:val="0"/>
          <w:marTop w:val="0"/>
          <w:marBottom w:val="0"/>
          <w:divBdr>
            <w:top w:val="none" w:sz="0" w:space="0" w:color="auto"/>
            <w:left w:val="none" w:sz="0" w:space="0" w:color="auto"/>
            <w:bottom w:val="none" w:sz="0" w:space="0" w:color="auto"/>
            <w:right w:val="none" w:sz="0" w:space="0" w:color="auto"/>
          </w:divBdr>
        </w:div>
        <w:div w:id="2117285965">
          <w:marLeft w:val="640"/>
          <w:marRight w:val="0"/>
          <w:marTop w:val="0"/>
          <w:marBottom w:val="0"/>
          <w:divBdr>
            <w:top w:val="none" w:sz="0" w:space="0" w:color="auto"/>
            <w:left w:val="none" w:sz="0" w:space="0" w:color="auto"/>
            <w:bottom w:val="none" w:sz="0" w:space="0" w:color="auto"/>
            <w:right w:val="none" w:sz="0" w:space="0" w:color="auto"/>
          </w:divBdr>
        </w:div>
        <w:div w:id="399408550">
          <w:marLeft w:val="640"/>
          <w:marRight w:val="0"/>
          <w:marTop w:val="0"/>
          <w:marBottom w:val="0"/>
          <w:divBdr>
            <w:top w:val="none" w:sz="0" w:space="0" w:color="auto"/>
            <w:left w:val="none" w:sz="0" w:space="0" w:color="auto"/>
            <w:bottom w:val="none" w:sz="0" w:space="0" w:color="auto"/>
            <w:right w:val="none" w:sz="0" w:space="0" w:color="auto"/>
          </w:divBdr>
        </w:div>
        <w:div w:id="1458060583">
          <w:marLeft w:val="640"/>
          <w:marRight w:val="0"/>
          <w:marTop w:val="0"/>
          <w:marBottom w:val="0"/>
          <w:divBdr>
            <w:top w:val="none" w:sz="0" w:space="0" w:color="auto"/>
            <w:left w:val="none" w:sz="0" w:space="0" w:color="auto"/>
            <w:bottom w:val="none" w:sz="0" w:space="0" w:color="auto"/>
            <w:right w:val="none" w:sz="0" w:space="0" w:color="auto"/>
          </w:divBdr>
        </w:div>
        <w:div w:id="1168256087">
          <w:marLeft w:val="640"/>
          <w:marRight w:val="0"/>
          <w:marTop w:val="0"/>
          <w:marBottom w:val="0"/>
          <w:divBdr>
            <w:top w:val="none" w:sz="0" w:space="0" w:color="auto"/>
            <w:left w:val="none" w:sz="0" w:space="0" w:color="auto"/>
            <w:bottom w:val="none" w:sz="0" w:space="0" w:color="auto"/>
            <w:right w:val="none" w:sz="0" w:space="0" w:color="auto"/>
          </w:divBdr>
        </w:div>
        <w:div w:id="1783183256">
          <w:marLeft w:val="640"/>
          <w:marRight w:val="0"/>
          <w:marTop w:val="0"/>
          <w:marBottom w:val="0"/>
          <w:divBdr>
            <w:top w:val="none" w:sz="0" w:space="0" w:color="auto"/>
            <w:left w:val="none" w:sz="0" w:space="0" w:color="auto"/>
            <w:bottom w:val="none" w:sz="0" w:space="0" w:color="auto"/>
            <w:right w:val="none" w:sz="0" w:space="0" w:color="auto"/>
          </w:divBdr>
        </w:div>
        <w:div w:id="173614606">
          <w:marLeft w:val="640"/>
          <w:marRight w:val="0"/>
          <w:marTop w:val="0"/>
          <w:marBottom w:val="0"/>
          <w:divBdr>
            <w:top w:val="none" w:sz="0" w:space="0" w:color="auto"/>
            <w:left w:val="none" w:sz="0" w:space="0" w:color="auto"/>
            <w:bottom w:val="none" w:sz="0" w:space="0" w:color="auto"/>
            <w:right w:val="none" w:sz="0" w:space="0" w:color="auto"/>
          </w:divBdr>
        </w:div>
        <w:div w:id="1225529722">
          <w:marLeft w:val="640"/>
          <w:marRight w:val="0"/>
          <w:marTop w:val="0"/>
          <w:marBottom w:val="0"/>
          <w:divBdr>
            <w:top w:val="none" w:sz="0" w:space="0" w:color="auto"/>
            <w:left w:val="none" w:sz="0" w:space="0" w:color="auto"/>
            <w:bottom w:val="none" w:sz="0" w:space="0" w:color="auto"/>
            <w:right w:val="none" w:sz="0" w:space="0" w:color="auto"/>
          </w:divBdr>
        </w:div>
        <w:div w:id="1815173034">
          <w:marLeft w:val="640"/>
          <w:marRight w:val="0"/>
          <w:marTop w:val="0"/>
          <w:marBottom w:val="0"/>
          <w:divBdr>
            <w:top w:val="none" w:sz="0" w:space="0" w:color="auto"/>
            <w:left w:val="none" w:sz="0" w:space="0" w:color="auto"/>
            <w:bottom w:val="none" w:sz="0" w:space="0" w:color="auto"/>
            <w:right w:val="none" w:sz="0" w:space="0" w:color="auto"/>
          </w:divBdr>
        </w:div>
        <w:div w:id="1680231329">
          <w:marLeft w:val="640"/>
          <w:marRight w:val="0"/>
          <w:marTop w:val="0"/>
          <w:marBottom w:val="0"/>
          <w:divBdr>
            <w:top w:val="none" w:sz="0" w:space="0" w:color="auto"/>
            <w:left w:val="none" w:sz="0" w:space="0" w:color="auto"/>
            <w:bottom w:val="none" w:sz="0" w:space="0" w:color="auto"/>
            <w:right w:val="none" w:sz="0" w:space="0" w:color="auto"/>
          </w:divBdr>
        </w:div>
        <w:div w:id="1995332567">
          <w:marLeft w:val="640"/>
          <w:marRight w:val="0"/>
          <w:marTop w:val="0"/>
          <w:marBottom w:val="0"/>
          <w:divBdr>
            <w:top w:val="none" w:sz="0" w:space="0" w:color="auto"/>
            <w:left w:val="none" w:sz="0" w:space="0" w:color="auto"/>
            <w:bottom w:val="none" w:sz="0" w:space="0" w:color="auto"/>
            <w:right w:val="none" w:sz="0" w:space="0" w:color="auto"/>
          </w:divBdr>
        </w:div>
        <w:div w:id="117264524">
          <w:marLeft w:val="640"/>
          <w:marRight w:val="0"/>
          <w:marTop w:val="0"/>
          <w:marBottom w:val="0"/>
          <w:divBdr>
            <w:top w:val="none" w:sz="0" w:space="0" w:color="auto"/>
            <w:left w:val="none" w:sz="0" w:space="0" w:color="auto"/>
            <w:bottom w:val="none" w:sz="0" w:space="0" w:color="auto"/>
            <w:right w:val="none" w:sz="0" w:space="0" w:color="auto"/>
          </w:divBdr>
        </w:div>
        <w:div w:id="677197995">
          <w:marLeft w:val="640"/>
          <w:marRight w:val="0"/>
          <w:marTop w:val="0"/>
          <w:marBottom w:val="0"/>
          <w:divBdr>
            <w:top w:val="none" w:sz="0" w:space="0" w:color="auto"/>
            <w:left w:val="none" w:sz="0" w:space="0" w:color="auto"/>
            <w:bottom w:val="none" w:sz="0" w:space="0" w:color="auto"/>
            <w:right w:val="none" w:sz="0" w:space="0" w:color="auto"/>
          </w:divBdr>
        </w:div>
        <w:div w:id="1743600720">
          <w:marLeft w:val="640"/>
          <w:marRight w:val="0"/>
          <w:marTop w:val="0"/>
          <w:marBottom w:val="0"/>
          <w:divBdr>
            <w:top w:val="none" w:sz="0" w:space="0" w:color="auto"/>
            <w:left w:val="none" w:sz="0" w:space="0" w:color="auto"/>
            <w:bottom w:val="none" w:sz="0" w:space="0" w:color="auto"/>
            <w:right w:val="none" w:sz="0" w:space="0" w:color="auto"/>
          </w:divBdr>
        </w:div>
        <w:div w:id="1117017925">
          <w:marLeft w:val="640"/>
          <w:marRight w:val="0"/>
          <w:marTop w:val="0"/>
          <w:marBottom w:val="0"/>
          <w:divBdr>
            <w:top w:val="none" w:sz="0" w:space="0" w:color="auto"/>
            <w:left w:val="none" w:sz="0" w:space="0" w:color="auto"/>
            <w:bottom w:val="none" w:sz="0" w:space="0" w:color="auto"/>
            <w:right w:val="none" w:sz="0" w:space="0" w:color="auto"/>
          </w:divBdr>
        </w:div>
        <w:div w:id="1603566299">
          <w:marLeft w:val="640"/>
          <w:marRight w:val="0"/>
          <w:marTop w:val="0"/>
          <w:marBottom w:val="0"/>
          <w:divBdr>
            <w:top w:val="none" w:sz="0" w:space="0" w:color="auto"/>
            <w:left w:val="none" w:sz="0" w:space="0" w:color="auto"/>
            <w:bottom w:val="none" w:sz="0" w:space="0" w:color="auto"/>
            <w:right w:val="none" w:sz="0" w:space="0" w:color="auto"/>
          </w:divBdr>
        </w:div>
        <w:div w:id="1149983994">
          <w:marLeft w:val="640"/>
          <w:marRight w:val="0"/>
          <w:marTop w:val="0"/>
          <w:marBottom w:val="0"/>
          <w:divBdr>
            <w:top w:val="none" w:sz="0" w:space="0" w:color="auto"/>
            <w:left w:val="none" w:sz="0" w:space="0" w:color="auto"/>
            <w:bottom w:val="none" w:sz="0" w:space="0" w:color="auto"/>
            <w:right w:val="none" w:sz="0" w:space="0" w:color="auto"/>
          </w:divBdr>
        </w:div>
      </w:divsChild>
    </w:div>
    <w:div w:id="1893299683">
      <w:bodyDiv w:val="1"/>
      <w:marLeft w:val="0"/>
      <w:marRight w:val="0"/>
      <w:marTop w:val="0"/>
      <w:marBottom w:val="0"/>
      <w:divBdr>
        <w:top w:val="none" w:sz="0" w:space="0" w:color="auto"/>
        <w:left w:val="none" w:sz="0" w:space="0" w:color="auto"/>
        <w:bottom w:val="none" w:sz="0" w:space="0" w:color="auto"/>
        <w:right w:val="none" w:sz="0" w:space="0" w:color="auto"/>
      </w:divBdr>
      <w:divsChild>
        <w:div w:id="962152620">
          <w:marLeft w:val="640"/>
          <w:marRight w:val="0"/>
          <w:marTop w:val="0"/>
          <w:marBottom w:val="0"/>
          <w:divBdr>
            <w:top w:val="none" w:sz="0" w:space="0" w:color="auto"/>
            <w:left w:val="none" w:sz="0" w:space="0" w:color="auto"/>
            <w:bottom w:val="none" w:sz="0" w:space="0" w:color="auto"/>
            <w:right w:val="none" w:sz="0" w:space="0" w:color="auto"/>
          </w:divBdr>
        </w:div>
        <w:div w:id="10034704">
          <w:marLeft w:val="640"/>
          <w:marRight w:val="0"/>
          <w:marTop w:val="0"/>
          <w:marBottom w:val="0"/>
          <w:divBdr>
            <w:top w:val="none" w:sz="0" w:space="0" w:color="auto"/>
            <w:left w:val="none" w:sz="0" w:space="0" w:color="auto"/>
            <w:bottom w:val="none" w:sz="0" w:space="0" w:color="auto"/>
            <w:right w:val="none" w:sz="0" w:space="0" w:color="auto"/>
          </w:divBdr>
        </w:div>
        <w:div w:id="303462281">
          <w:marLeft w:val="640"/>
          <w:marRight w:val="0"/>
          <w:marTop w:val="0"/>
          <w:marBottom w:val="0"/>
          <w:divBdr>
            <w:top w:val="none" w:sz="0" w:space="0" w:color="auto"/>
            <w:left w:val="none" w:sz="0" w:space="0" w:color="auto"/>
            <w:bottom w:val="none" w:sz="0" w:space="0" w:color="auto"/>
            <w:right w:val="none" w:sz="0" w:space="0" w:color="auto"/>
          </w:divBdr>
        </w:div>
        <w:div w:id="164126621">
          <w:marLeft w:val="640"/>
          <w:marRight w:val="0"/>
          <w:marTop w:val="0"/>
          <w:marBottom w:val="0"/>
          <w:divBdr>
            <w:top w:val="none" w:sz="0" w:space="0" w:color="auto"/>
            <w:left w:val="none" w:sz="0" w:space="0" w:color="auto"/>
            <w:bottom w:val="none" w:sz="0" w:space="0" w:color="auto"/>
            <w:right w:val="none" w:sz="0" w:space="0" w:color="auto"/>
          </w:divBdr>
        </w:div>
        <w:div w:id="1747411458">
          <w:marLeft w:val="640"/>
          <w:marRight w:val="0"/>
          <w:marTop w:val="0"/>
          <w:marBottom w:val="0"/>
          <w:divBdr>
            <w:top w:val="none" w:sz="0" w:space="0" w:color="auto"/>
            <w:left w:val="none" w:sz="0" w:space="0" w:color="auto"/>
            <w:bottom w:val="none" w:sz="0" w:space="0" w:color="auto"/>
            <w:right w:val="none" w:sz="0" w:space="0" w:color="auto"/>
          </w:divBdr>
        </w:div>
        <w:div w:id="334386481">
          <w:marLeft w:val="640"/>
          <w:marRight w:val="0"/>
          <w:marTop w:val="0"/>
          <w:marBottom w:val="0"/>
          <w:divBdr>
            <w:top w:val="none" w:sz="0" w:space="0" w:color="auto"/>
            <w:left w:val="none" w:sz="0" w:space="0" w:color="auto"/>
            <w:bottom w:val="none" w:sz="0" w:space="0" w:color="auto"/>
            <w:right w:val="none" w:sz="0" w:space="0" w:color="auto"/>
          </w:divBdr>
        </w:div>
        <w:div w:id="904946844">
          <w:marLeft w:val="640"/>
          <w:marRight w:val="0"/>
          <w:marTop w:val="0"/>
          <w:marBottom w:val="0"/>
          <w:divBdr>
            <w:top w:val="none" w:sz="0" w:space="0" w:color="auto"/>
            <w:left w:val="none" w:sz="0" w:space="0" w:color="auto"/>
            <w:bottom w:val="none" w:sz="0" w:space="0" w:color="auto"/>
            <w:right w:val="none" w:sz="0" w:space="0" w:color="auto"/>
          </w:divBdr>
        </w:div>
        <w:div w:id="1466922884">
          <w:marLeft w:val="640"/>
          <w:marRight w:val="0"/>
          <w:marTop w:val="0"/>
          <w:marBottom w:val="0"/>
          <w:divBdr>
            <w:top w:val="none" w:sz="0" w:space="0" w:color="auto"/>
            <w:left w:val="none" w:sz="0" w:space="0" w:color="auto"/>
            <w:bottom w:val="none" w:sz="0" w:space="0" w:color="auto"/>
            <w:right w:val="none" w:sz="0" w:space="0" w:color="auto"/>
          </w:divBdr>
        </w:div>
        <w:div w:id="1875120378">
          <w:marLeft w:val="640"/>
          <w:marRight w:val="0"/>
          <w:marTop w:val="0"/>
          <w:marBottom w:val="0"/>
          <w:divBdr>
            <w:top w:val="none" w:sz="0" w:space="0" w:color="auto"/>
            <w:left w:val="none" w:sz="0" w:space="0" w:color="auto"/>
            <w:bottom w:val="none" w:sz="0" w:space="0" w:color="auto"/>
            <w:right w:val="none" w:sz="0" w:space="0" w:color="auto"/>
          </w:divBdr>
        </w:div>
        <w:div w:id="715200586">
          <w:marLeft w:val="640"/>
          <w:marRight w:val="0"/>
          <w:marTop w:val="0"/>
          <w:marBottom w:val="0"/>
          <w:divBdr>
            <w:top w:val="none" w:sz="0" w:space="0" w:color="auto"/>
            <w:left w:val="none" w:sz="0" w:space="0" w:color="auto"/>
            <w:bottom w:val="none" w:sz="0" w:space="0" w:color="auto"/>
            <w:right w:val="none" w:sz="0" w:space="0" w:color="auto"/>
          </w:divBdr>
        </w:div>
        <w:div w:id="1736275544">
          <w:marLeft w:val="640"/>
          <w:marRight w:val="0"/>
          <w:marTop w:val="0"/>
          <w:marBottom w:val="0"/>
          <w:divBdr>
            <w:top w:val="none" w:sz="0" w:space="0" w:color="auto"/>
            <w:left w:val="none" w:sz="0" w:space="0" w:color="auto"/>
            <w:bottom w:val="none" w:sz="0" w:space="0" w:color="auto"/>
            <w:right w:val="none" w:sz="0" w:space="0" w:color="auto"/>
          </w:divBdr>
        </w:div>
        <w:div w:id="651451573">
          <w:marLeft w:val="640"/>
          <w:marRight w:val="0"/>
          <w:marTop w:val="0"/>
          <w:marBottom w:val="0"/>
          <w:divBdr>
            <w:top w:val="none" w:sz="0" w:space="0" w:color="auto"/>
            <w:left w:val="none" w:sz="0" w:space="0" w:color="auto"/>
            <w:bottom w:val="none" w:sz="0" w:space="0" w:color="auto"/>
            <w:right w:val="none" w:sz="0" w:space="0" w:color="auto"/>
          </w:divBdr>
        </w:div>
        <w:div w:id="1749155998">
          <w:marLeft w:val="640"/>
          <w:marRight w:val="0"/>
          <w:marTop w:val="0"/>
          <w:marBottom w:val="0"/>
          <w:divBdr>
            <w:top w:val="none" w:sz="0" w:space="0" w:color="auto"/>
            <w:left w:val="none" w:sz="0" w:space="0" w:color="auto"/>
            <w:bottom w:val="none" w:sz="0" w:space="0" w:color="auto"/>
            <w:right w:val="none" w:sz="0" w:space="0" w:color="auto"/>
          </w:divBdr>
        </w:div>
        <w:div w:id="987441340">
          <w:marLeft w:val="640"/>
          <w:marRight w:val="0"/>
          <w:marTop w:val="0"/>
          <w:marBottom w:val="0"/>
          <w:divBdr>
            <w:top w:val="none" w:sz="0" w:space="0" w:color="auto"/>
            <w:left w:val="none" w:sz="0" w:space="0" w:color="auto"/>
            <w:bottom w:val="none" w:sz="0" w:space="0" w:color="auto"/>
            <w:right w:val="none" w:sz="0" w:space="0" w:color="auto"/>
          </w:divBdr>
        </w:div>
        <w:div w:id="2131852154">
          <w:marLeft w:val="640"/>
          <w:marRight w:val="0"/>
          <w:marTop w:val="0"/>
          <w:marBottom w:val="0"/>
          <w:divBdr>
            <w:top w:val="none" w:sz="0" w:space="0" w:color="auto"/>
            <w:left w:val="none" w:sz="0" w:space="0" w:color="auto"/>
            <w:bottom w:val="none" w:sz="0" w:space="0" w:color="auto"/>
            <w:right w:val="none" w:sz="0" w:space="0" w:color="auto"/>
          </w:divBdr>
        </w:div>
        <w:div w:id="976027877">
          <w:marLeft w:val="640"/>
          <w:marRight w:val="0"/>
          <w:marTop w:val="0"/>
          <w:marBottom w:val="0"/>
          <w:divBdr>
            <w:top w:val="none" w:sz="0" w:space="0" w:color="auto"/>
            <w:left w:val="none" w:sz="0" w:space="0" w:color="auto"/>
            <w:bottom w:val="none" w:sz="0" w:space="0" w:color="auto"/>
            <w:right w:val="none" w:sz="0" w:space="0" w:color="auto"/>
          </w:divBdr>
        </w:div>
      </w:divsChild>
    </w:div>
    <w:div w:id="1918904182">
      <w:bodyDiv w:val="1"/>
      <w:marLeft w:val="0"/>
      <w:marRight w:val="0"/>
      <w:marTop w:val="0"/>
      <w:marBottom w:val="0"/>
      <w:divBdr>
        <w:top w:val="none" w:sz="0" w:space="0" w:color="auto"/>
        <w:left w:val="none" w:sz="0" w:space="0" w:color="auto"/>
        <w:bottom w:val="none" w:sz="0" w:space="0" w:color="auto"/>
        <w:right w:val="none" w:sz="0" w:space="0" w:color="auto"/>
      </w:divBdr>
      <w:divsChild>
        <w:div w:id="2057316395">
          <w:marLeft w:val="640"/>
          <w:marRight w:val="0"/>
          <w:marTop w:val="0"/>
          <w:marBottom w:val="0"/>
          <w:divBdr>
            <w:top w:val="none" w:sz="0" w:space="0" w:color="auto"/>
            <w:left w:val="none" w:sz="0" w:space="0" w:color="auto"/>
            <w:bottom w:val="none" w:sz="0" w:space="0" w:color="auto"/>
            <w:right w:val="none" w:sz="0" w:space="0" w:color="auto"/>
          </w:divBdr>
        </w:div>
        <w:div w:id="378288414">
          <w:marLeft w:val="640"/>
          <w:marRight w:val="0"/>
          <w:marTop w:val="0"/>
          <w:marBottom w:val="0"/>
          <w:divBdr>
            <w:top w:val="none" w:sz="0" w:space="0" w:color="auto"/>
            <w:left w:val="none" w:sz="0" w:space="0" w:color="auto"/>
            <w:bottom w:val="none" w:sz="0" w:space="0" w:color="auto"/>
            <w:right w:val="none" w:sz="0" w:space="0" w:color="auto"/>
          </w:divBdr>
        </w:div>
        <w:div w:id="534464039">
          <w:marLeft w:val="640"/>
          <w:marRight w:val="0"/>
          <w:marTop w:val="0"/>
          <w:marBottom w:val="0"/>
          <w:divBdr>
            <w:top w:val="none" w:sz="0" w:space="0" w:color="auto"/>
            <w:left w:val="none" w:sz="0" w:space="0" w:color="auto"/>
            <w:bottom w:val="none" w:sz="0" w:space="0" w:color="auto"/>
            <w:right w:val="none" w:sz="0" w:space="0" w:color="auto"/>
          </w:divBdr>
        </w:div>
        <w:div w:id="1672491731">
          <w:marLeft w:val="640"/>
          <w:marRight w:val="0"/>
          <w:marTop w:val="0"/>
          <w:marBottom w:val="0"/>
          <w:divBdr>
            <w:top w:val="none" w:sz="0" w:space="0" w:color="auto"/>
            <w:left w:val="none" w:sz="0" w:space="0" w:color="auto"/>
            <w:bottom w:val="none" w:sz="0" w:space="0" w:color="auto"/>
            <w:right w:val="none" w:sz="0" w:space="0" w:color="auto"/>
          </w:divBdr>
        </w:div>
        <w:div w:id="237977836">
          <w:marLeft w:val="640"/>
          <w:marRight w:val="0"/>
          <w:marTop w:val="0"/>
          <w:marBottom w:val="0"/>
          <w:divBdr>
            <w:top w:val="none" w:sz="0" w:space="0" w:color="auto"/>
            <w:left w:val="none" w:sz="0" w:space="0" w:color="auto"/>
            <w:bottom w:val="none" w:sz="0" w:space="0" w:color="auto"/>
            <w:right w:val="none" w:sz="0" w:space="0" w:color="auto"/>
          </w:divBdr>
        </w:div>
        <w:div w:id="675117098">
          <w:marLeft w:val="640"/>
          <w:marRight w:val="0"/>
          <w:marTop w:val="0"/>
          <w:marBottom w:val="0"/>
          <w:divBdr>
            <w:top w:val="none" w:sz="0" w:space="0" w:color="auto"/>
            <w:left w:val="none" w:sz="0" w:space="0" w:color="auto"/>
            <w:bottom w:val="none" w:sz="0" w:space="0" w:color="auto"/>
            <w:right w:val="none" w:sz="0" w:space="0" w:color="auto"/>
          </w:divBdr>
        </w:div>
        <w:div w:id="563879977">
          <w:marLeft w:val="640"/>
          <w:marRight w:val="0"/>
          <w:marTop w:val="0"/>
          <w:marBottom w:val="0"/>
          <w:divBdr>
            <w:top w:val="none" w:sz="0" w:space="0" w:color="auto"/>
            <w:left w:val="none" w:sz="0" w:space="0" w:color="auto"/>
            <w:bottom w:val="none" w:sz="0" w:space="0" w:color="auto"/>
            <w:right w:val="none" w:sz="0" w:space="0" w:color="auto"/>
          </w:divBdr>
        </w:div>
        <w:div w:id="564492810">
          <w:marLeft w:val="640"/>
          <w:marRight w:val="0"/>
          <w:marTop w:val="0"/>
          <w:marBottom w:val="0"/>
          <w:divBdr>
            <w:top w:val="none" w:sz="0" w:space="0" w:color="auto"/>
            <w:left w:val="none" w:sz="0" w:space="0" w:color="auto"/>
            <w:bottom w:val="none" w:sz="0" w:space="0" w:color="auto"/>
            <w:right w:val="none" w:sz="0" w:space="0" w:color="auto"/>
          </w:divBdr>
        </w:div>
        <w:div w:id="1305233693">
          <w:marLeft w:val="640"/>
          <w:marRight w:val="0"/>
          <w:marTop w:val="0"/>
          <w:marBottom w:val="0"/>
          <w:divBdr>
            <w:top w:val="none" w:sz="0" w:space="0" w:color="auto"/>
            <w:left w:val="none" w:sz="0" w:space="0" w:color="auto"/>
            <w:bottom w:val="none" w:sz="0" w:space="0" w:color="auto"/>
            <w:right w:val="none" w:sz="0" w:space="0" w:color="auto"/>
          </w:divBdr>
        </w:div>
        <w:div w:id="2116289319">
          <w:marLeft w:val="640"/>
          <w:marRight w:val="0"/>
          <w:marTop w:val="0"/>
          <w:marBottom w:val="0"/>
          <w:divBdr>
            <w:top w:val="none" w:sz="0" w:space="0" w:color="auto"/>
            <w:left w:val="none" w:sz="0" w:space="0" w:color="auto"/>
            <w:bottom w:val="none" w:sz="0" w:space="0" w:color="auto"/>
            <w:right w:val="none" w:sz="0" w:space="0" w:color="auto"/>
          </w:divBdr>
        </w:div>
        <w:div w:id="1818107073">
          <w:marLeft w:val="640"/>
          <w:marRight w:val="0"/>
          <w:marTop w:val="0"/>
          <w:marBottom w:val="0"/>
          <w:divBdr>
            <w:top w:val="none" w:sz="0" w:space="0" w:color="auto"/>
            <w:left w:val="none" w:sz="0" w:space="0" w:color="auto"/>
            <w:bottom w:val="none" w:sz="0" w:space="0" w:color="auto"/>
            <w:right w:val="none" w:sz="0" w:space="0" w:color="auto"/>
          </w:divBdr>
        </w:div>
        <w:div w:id="971444743">
          <w:marLeft w:val="640"/>
          <w:marRight w:val="0"/>
          <w:marTop w:val="0"/>
          <w:marBottom w:val="0"/>
          <w:divBdr>
            <w:top w:val="none" w:sz="0" w:space="0" w:color="auto"/>
            <w:left w:val="none" w:sz="0" w:space="0" w:color="auto"/>
            <w:bottom w:val="none" w:sz="0" w:space="0" w:color="auto"/>
            <w:right w:val="none" w:sz="0" w:space="0" w:color="auto"/>
          </w:divBdr>
        </w:div>
        <w:div w:id="1916935464">
          <w:marLeft w:val="640"/>
          <w:marRight w:val="0"/>
          <w:marTop w:val="0"/>
          <w:marBottom w:val="0"/>
          <w:divBdr>
            <w:top w:val="none" w:sz="0" w:space="0" w:color="auto"/>
            <w:left w:val="none" w:sz="0" w:space="0" w:color="auto"/>
            <w:bottom w:val="none" w:sz="0" w:space="0" w:color="auto"/>
            <w:right w:val="none" w:sz="0" w:space="0" w:color="auto"/>
          </w:divBdr>
        </w:div>
        <w:div w:id="1065444969">
          <w:marLeft w:val="640"/>
          <w:marRight w:val="0"/>
          <w:marTop w:val="0"/>
          <w:marBottom w:val="0"/>
          <w:divBdr>
            <w:top w:val="none" w:sz="0" w:space="0" w:color="auto"/>
            <w:left w:val="none" w:sz="0" w:space="0" w:color="auto"/>
            <w:bottom w:val="none" w:sz="0" w:space="0" w:color="auto"/>
            <w:right w:val="none" w:sz="0" w:space="0" w:color="auto"/>
          </w:divBdr>
        </w:div>
        <w:div w:id="1153524163">
          <w:marLeft w:val="640"/>
          <w:marRight w:val="0"/>
          <w:marTop w:val="0"/>
          <w:marBottom w:val="0"/>
          <w:divBdr>
            <w:top w:val="none" w:sz="0" w:space="0" w:color="auto"/>
            <w:left w:val="none" w:sz="0" w:space="0" w:color="auto"/>
            <w:bottom w:val="none" w:sz="0" w:space="0" w:color="auto"/>
            <w:right w:val="none" w:sz="0" w:space="0" w:color="auto"/>
          </w:divBdr>
        </w:div>
        <w:div w:id="845945306">
          <w:marLeft w:val="640"/>
          <w:marRight w:val="0"/>
          <w:marTop w:val="0"/>
          <w:marBottom w:val="0"/>
          <w:divBdr>
            <w:top w:val="none" w:sz="0" w:space="0" w:color="auto"/>
            <w:left w:val="none" w:sz="0" w:space="0" w:color="auto"/>
            <w:bottom w:val="none" w:sz="0" w:space="0" w:color="auto"/>
            <w:right w:val="none" w:sz="0" w:space="0" w:color="auto"/>
          </w:divBdr>
        </w:div>
        <w:div w:id="1280726774">
          <w:marLeft w:val="640"/>
          <w:marRight w:val="0"/>
          <w:marTop w:val="0"/>
          <w:marBottom w:val="0"/>
          <w:divBdr>
            <w:top w:val="none" w:sz="0" w:space="0" w:color="auto"/>
            <w:left w:val="none" w:sz="0" w:space="0" w:color="auto"/>
            <w:bottom w:val="none" w:sz="0" w:space="0" w:color="auto"/>
            <w:right w:val="none" w:sz="0" w:space="0" w:color="auto"/>
          </w:divBdr>
        </w:div>
        <w:div w:id="37900550">
          <w:marLeft w:val="640"/>
          <w:marRight w:val="0"/>
          <w:marTop w:val="0"/>
          <w:marBottom w:val="0"/>
          <w:divBdr>
            <w:top w:val="none" w:sz="0" w:space="0" w:color="auto"/>
            <w:left w:val="none" w:sz="0" w:space="0" w:color="auto"/>
            <w:bottom w:val="none" w:sz="0" w:space="0" w:color="auto"/>
            <w:right w:val="none" w:sz="0" w:space="0" w:color="auto"/>
          </w:divBdr>
        </w:div>
        <w:div w:id="1657956697">
          <w:marLeft w:val="640"/>
          <w:marRight w:val="0"/>
          <w:marTop w:val="0"/>
          <w:marBottom w:val="0"/>
          <w:divBdr>
            <w:top w:val="none" w:sz="0" w:space="0" w:color="auto"/>
            <w:left w:val="none" w:sz="0" w:space="0" w:color="auto"/>
            <w:bottom w:val="none" w:sz="0" w:space="0" w:color="auto"/>
            <w:right w:val="none" w:sz="0" w:space="0" w:color="auto"/>
          </w:divBdr>
        </w:div>
        <w:div w:id="694505063">
          <w:marLeft w:val="640"/>
          <w:marRight w:val="0"/>
          <w:marTop w:val="0"/>
          <w:marBottom w:val="0"/>
          <w:divBdr>
            <w:top w:val="none" w:sz="0" w:space="0" w:color="auto"/>
            <w:left w:val="none" w:sz="0" w:space="0" w:color="auto"/>
            <w:bottom w:val="none" w:sz="0" w:space="0" w:color="auto"/>
            <w:right w:val="none" w:sz="0" w:space="0" w:color="auto"/>
          </w:divBdr>
        </w:div>
        <w:div w:id="39861245">
          <w:marLeft w:val="640"/>
          <w:marRight w:val="0"/>
          <w:marTop w:val="0"/>
          <w:marBottom w:val="0"/>
          <w:divBdr>
            <w:top w:val="none" w:sz="0" w:space="0" w:color="auto"/>
            <w:left w:val="none" w:sz="0" w:space="0" w:color="auto"/>
            <w:bottom w:val="none" w:sz="0" w:space="0" w:color="auto"/>
            <w:right w:val="none" w:sz="0" w:space="0" w:color="auto"/>
          </w:divBdr>
        </w:div>
        <w:div w:id="1164736498">
          <w:marLeft w:val="640"/>
          <w:marRight w:val="0"/>
          <w:marTop w:val="0"/>
          <w:marBottom w:val="0"/>
          <w:divBdr>
            <w:top w:val="none" w:sz="0" w:space="0" w:color="auto"/>
            <w:left w:val="none" w:sz="0" w:space="0" w:color="auto"/>
            <w:bottom w:val="none" w:sz="0" w:space="0" w:color="auto"/>
            <w:right w:val="none" w:sz="0" w:space="0" w:color="auto"/>
          </w:divBdr>
        </w:div>
        <w:div w:id="1901402436">
          <w:marLeft w:val="640"/>
          <w:marRight w:val="0"/>
          <w:marTop w:val="0"/>
          <w:marBottom w:val="0"/>
          <w:divBdr>
            <w:top w:val="none" w:sz="0" w:space="0" w:color="auto"/>
            <w:left w:val="none" w:sz="0" w:space="0" w:color="auto"/>
            <w:bottom w:val="none" w:sz="0" w:space="0" w:color="auto"/>
            <w:right w:val="none" w:sz="0" w:space="0" w:color="auto"/>
          </w:divBdr>
        </w:div>
        <w:div w:id="1376808173">
          <w:marLeft w:val="640"/>
          <w:marRight w:val="0"/>
          <w:marTop w:val="0"/>
          <w:marBottom w:val="0"/>
          <w:divBdr>
            <w:top w:val="none" w:sz="0" w:space="0" w:color="auto"/>
            <w:left w:val="none" w:sz="0" w:space="0" w:color="auto"/>
            <w:bottom w:val="none" w:sz="0" w:space="0" w:color="auto"/>
            <w:right w:val="none" w:sz="0" w:space="0" w:color="auto"/>
          </w:divBdr>
        </w:div>
        <w:div w:id="1736196758">
          <w:marLeft w:val="640"/>
          <w:marRight w:val="0"/>
          <w:marTop w:val="0"/>
          <w:marBottom w:val="0"/>
          <w:divBdr>
            <w:top w:val="none" w:sz="0" w:space="0" w:color="auto"/>
            <w:left w:val="none" w:sz="0" w:space="0" w:color="auto"/>
            <w:bottom w:val="none" w:sz="0" w:space="0" w:color="auto"/>
            <w:right w:val="none" w:sz="0" w:space="0" w:color="auto"/>
          </w:divBdr>
        </w:div>
        <w:div w:id="1210655271">
          <w:marLeft w:val="640"/>
          <w:marRight w:val="0"/>
          <w:marTop w:val="0"/>
          <w:marBottom w:val="0"/>
          <w:divBdr>
            <w:top w:val="none" w:sz="0" w:space="0" w:color="auto"/>
            <w:left w:val="none" w:sz="0" w:space="0" w:color="auto"/>
            <w:bottom w:val="none" w:sz="0" w:space="0" w:color="auto"/>
            <w:right w:val="none" w:sz="0" w:space="0" w:color="auto"/>
          </w:divBdr>
        </w:div>
        <w:div w:id="24411468">
          <w:marLeft w:val="640"/>
          <w:marRight w:val="0"/>
          <w:marTop w:val="0"/>
          <w:marBottom w:val="0"/>
          <w:divBdr>
            <w:top w:val="none" w:sz="0" w:space="0" w:color="auto"/>
            <w:left w:val="none" w:sz="0" w:space="0" w:color="auto"/>
            <w:bottom w:val="none" w:sz="0" w:space="0" w:color="auto"/>
            <w:right w:val="none" w:sz="0" w:space="0" w:color="auto"/>
          </w:divBdr>
        </w:div>
        <w:div w:id="513233220">
          <w:marLeft w:val="640"/>
          <w:marRight w:val="0"/>
          <w:marTop w:val="0"/>
          <w:marBottom w:val="0"/>
          <w:divBdr>
            <w:top w:val="none" w:sz="0" w:space="0" w:color="auto"/>
            <w:left w:val="none" w:sz="0" w:space="0" w:color="auto"/>
            <w:bottom w:val="none" w:sz="0" w:space="0" w:color="auto"/>
            <w:right w:val="none" w:sz="0" w:space="0" w:color="auto"/>
          </w:divBdr>
        </w:div>
        <w:div w:id="85922587">
          <w:marLeft w:val="640"/>
          <w:marRight w:val="0"/>
          <w:marTop w:val="0"/>
          <w:marBottom w:val="0"/>
          <w:divBdr>
            <w:top w:val="none" w:sz="0" w:space="0" w:color="auto"/>
            <w:left w:val="none" w:sz="0" w:space="0" w:color="auto"/>
            <w:bottom w:val="none" w:sz="0" w:space="0" w:color="auto"/>
            <w:right w:val="none" w:sz="0" w:space="0" w:color="auto"/>
          </w:divBdr>
        </w:div>
      </w:divsChild>
    </w:div>
    <w:div w:id="1927490588">
      <w:bodyDiv w:val="1"/>
      <w:marLeft w:val="0"/>
      <w:marRight w:val="0"/>
      <w:marTop w:val="0"/>
      <w:marBottom w:val="0"/>
      <w:divBdr>
        <w:top w:val="none" w:sz="0" w:space="0" w:color="auto"/>
        <w:left w:val="none" w:sz="0" w:space="0" w:color="auto"/>
        <w:bottom w:val="none" w:sz="0" w:space="0" w:color="auto"/>
        <w:right w:val="none" w:sz="0" w:space="0" w:color="auto"/>
      </w:divBdr>
      <w:divsChild>
        <w:div w:id="914323043">
          <w:marLeft w:val="640"/>
          <w:marRight w:val="0"/>
          <w:marTop w:val="0"/>
          <w:marBottom w:val="0"/>
          <w:divBdr>
            <w:top w:val="none" w:sz="0" w:space="0" w:color="auto"/>
            <w:left w:val="none" w:sz="0" w:space="0" w:color="auto"/>
            <w:bottom w:val="none" w:sz="0" w:space="0" w:color="auto"/>
            <w:right w:val="none" w:sz="0" w:space="0" w:color="auto"/>
          </w:divBdr>
        </w:div>
        <w:div w:id="264074688">
          <w:marLeft w:val="640"/>
          <w:marRight w:val="0"/>
          <w:marTop w:val="0"/>
          <w:marBottom w:val="0"/>
          <w:divBdr>
            <w:top w:val="none" w:sz="0" w:space="0" w:color="auto"/>
            <w:left w:val="none" w:sz="0" w:space="0" w:color="auto"/>
            <w:bottom w:val="none" w:sz="0" w:space="0" w:color="auto"/>
            <w:right w:val="none" w:sz="0" w:space="0" w:color="auto"/>
          </w:divBdr>
        </w:div>
        <w:div w:id="2144693516">
          <w:marLeft w:val="640"/>
          <w:marRight w:val="0"/>
          <w:marTop w:val="0"/>
          <w:marBottom w:val="0"/>
          <w:divBdr>
            <w:top w:val="none" w:sz="0" w:space="0" w:color="auto"/>
            <w:left w:val="none" w:sz="0" w:space="0" w:color="auto"/>
            <w:bottom w:val="none" w:sz="0" w:space="0" w:color="auto"/>
            <w:right w:val="none" w:sz="0" w:space="0" w:color="auto"/>
          </w:divBdr>
        </w:div>
        <w:div w:id="738555317">
          <w:marLeft w:val="640"/>
          <w:marRight w:val="0"/>
          <w:marTop w:val="0"/>
          <w:marBottom w:val="0"/>
          <w:divBdr>
            <w:top w:val="none" w:sz="0" w:space="0" w:color="auto"/>
            <w:left w:val="none" w:sz="0" w:space="0" w:color="auto"/>
            <w:bottom w:val="none" w:sz="0" w:space="0" w:color="auto"/>
            <w:right w:val="none" w:sz="0" w:space="0" w:color="auto"/>
          </w:divBdr>
        </w:div>
        <w:div w:id="1194806253">
          <w:marLeft w:val="640"/>
          <w:marRight w:val="0"/>
          <w:marTop w:val="0"/>
          <w:marBottom w:val="0"/>
          <w:divBdr>
            <w:top w:val="none" w:sz="0" w:space="0" w:color="auto"/>
            <w:left w:val="none" w:sz="0" w:space="0" w:color="auto"/>
            <w:bottom w:val="none" w:sz="0" w:space="0" w:color="auto"/>
            <w:right w:val="none" w:sz="0" w:space="0" w:color="auto"/>
          </w:divBdr>
        </w:div>
        <w:div w:id="1037895975">
          <w:marLeft w:val="640"/>
          <w:marRight w:val="0"/>
          <w:marTop w:val="0"/>
          <w:marBottom w:val="0"/>
          <w:divBdr>
            <w:top w:val="none" w:sz="0" w:space="0" w:color="auto"/>
            <w:left w:val="none" w:sz="0" w:space="0" w:color="auto"/>
            <w:bottom w:val="none" w:sz="0" w:space="0" w:color="auto"/>
            <w:right w:val="none" w:sz="0" w:space="0" w:color="auto"/>
          </w:divBdr>
        </w:div>
        <w:div w:id="1915965740">
          <w:marLeft w:val="640"/>
          <w:marRight w:val="0"/>
          <w:marTop w:val="0"/>
          <w:marBottom w:val="0"/>
          <w:divBdr>
            <w:top w:val="none" w:sz="0" w:space="0" w:color="auto"/>
            <w:left w:val="none" w:sz="0" w:space="0" w:color="auto"/>
            <w:bottom w:val="none" w:sz="0" w:space="0" w:color="auto"/>
            <w:right w:val="none" w:sz="0" w:space="0" w:color="auto"/>
          </w:divBdr>
        </w:div>
        <w:div w:id="571702398">
          <w:marLeft w:val="640"/>
          <w:marRight w:val="0"/>
          <w:marTop w:val="0"/>
          <w:marBottom w:val="0"/>
          <w:divBdr>
            <w:top w:val="none" w:sz="0" w:space="0" w:color="auto"/>
            <w:left w:val="none" w:sz="0" w:space="0" w:color="auto"/>
            <w:bottom w:val="none" w:sz="0" w:space="0" w:color="auto"/>
            <w:right w:val="none" w:sz="0" w:space="0" w:color="auto"/>
          </w:divBdr>
        </w:div>
        <w:div w:id="991717861">
          <w:marLeft w:val="640"/>
          <w:marRight w:val="0"/>
          <w:marTop w:val="0"/>
          <w:marBottom w:val="0"/>
          <w:divBdr>
            <w:top w:val="none" w:sz="0" w:space="0" w:color="auto"/>
            <w:left w:val="none" w:sz="0" w:space="0" w:color="auto"/>
            <w:bottom w:val="none" w:sz="0" w:space="0" w:color="auto"/>
            <w:right w:val="none" w:sz="0" w:space="0" w:color="auto"/>
          </w:divBdr>
        </w:div>
        <w:div w:id="1952853646">
          <w:marLeft w:val="640"/>
          <w:marRight w:val="0"/>
          <w:marTop w:val="0"/>
          <w:marBottom w:val="0"/>
          <w:divBdr>
            <w:top w:val="none" w:sz="0" w:space="0" w:color="auto"/>
            <w:left w:val="none" w:sz="0" w:space="0" w:color="auto"/>
            <w:bottom w:val="none" w:sz="0" w:space="0" w:color="auto"/>
            <w:right w:val="none" w:sz="0" w:space="0" w:color="auto"/>
          </w:divBdr>
        </w:div>
      </w:divsChild>
    </w:div>
    <w:div w:id="1930236710">
      <w:bodyDiv w:val="1"/>
      <w:marLeft w:val="0"/>
      <w:marRight w:val="0"/>
      <w:marTop w:val="0"/>
      <w:marBottom w:val="0"/>
      <w:divBdr>
        <w:top w:val="none" w:sz="0" w:space="0" w:color="auto"/>
        <w:left w:val="none" w:sz="0" w:space="0" w:color="auto"/>
        <w:bottom w:val="none" w:sz="0" w:space="0" w:color="auto"/>
        <w:right w:val="none" w:sz="0" w:space="0" w:color="auto"/>
      </w:divBdr>
      <w:divsChild>
        <w:div w:id="846335320">
          <w:marLeft w:val="640"/>
          <w:marRight w:val="0"/>
          <w:marTop w:val="0"/>
          <w:marBottom w:val="0"/>
          <w:divBdr>
            <w:top w:val="none" w:sz="0" w:space="0" w:color="auto"/>
            <w:left w:val="none" w:sz="0" w:space="0" w:color="auto"/>
            <w:bottom w:val="none" w:sz="0" w:space="0" w:color="auto"/>
            <w:right w:val="none" w:sz="0" w:space="0" w:color="auto"/>
          </w:divBdr>
        </w:div>
        <w:div w:id="1632400558">
          <w:marLeft w:val="640"/>
          <w:marRight w:val="0"/>
          <w:marTop w:val="0"/>
          <w:marBottom w:val="0"/>
          <w:divBdr>
            <w:top w:val="none" w:sz="0" w:space="0" w:color="auto"/>
            <w:left w:val="none" w:sz="0" w:space="0" w:color="auto"/>
            <w:bottom w:val="none" w:sz="0" w:space="0" w:color="auto"/>
            <w:right w:val="none" w:sz="0" w:space="0" w:color="auto"/>
          </w:divBdr>
        </w:div>
        <w:div w:id="1472165040">
          <w:marLeft w:val="640"/>
          <w:marRight w:val="0"/>
          <w:marTop w:val="0"/>
          <w:marBottom w:val="0"/>
          <w:divBdr>
            <w:top w:val="none" w:sz="0" w:space="0" w:color="auto"/>
            <w:left w:val="none" w:sz="0" w:space="0" w:color="auto"/>
            <w:bottom w:val="none" w:sz="0" w:space="0" w:color="auto"/>
            <w:right w:val="none" w:sz="0" w:space="0" w:color="auto"/>
          </w:divBdr>
        </w:div>
        <w:div w:id="1211989412">
          <w:marLeft w:val="640"/>
          <w:marRight w:val="0"/>
          <w:marTop w:val="0"/>
          <w:marBottom w:val="0"/>
          <w:divBdr>
            <w:top w:val="none" w:sz="0" w:space="0" w:color="auto"/>
            <w:left w:val="none" w:sz="0" w:space="0" w:color="auto"/>
            <w:bottom w:val="none" w:sz="0" w:space="0" w:color="auto"/>
            <w:right w:val="none" w:sz="0" w:space="0" w:color="auto"/>
          </w:divBdr>
        </w:div>
        <w:div w:id="713894364">
          <w:marLeft w:val="640"/>
          <w:marRight w:val="0"/>
          <w:marTop w:val="0"/>
          <w:marBottom w:val="0"/>
          <w:divBdr>
            <w:top w:val="none" w:sz="0" w:space="0" w:color="auto"/>
            <w:left w:val="none" w:sz="0" w:space="0" w:color="auto"/>
            <w:bottom w:val="none" w:sz="0" w:space="0" w:color="auto"/>
            <w:right w:val="none" w:sz="0" w:space="0" w:color="auto"/>
          </w:divBdr>
        </w:div>
        <w:div w:id="2129740173">
          <w:marLeft w:val="640"/>
          <w:marRight w:val="0"/>
          <w:marTop w:val="0"/>
          <w:marBottom w:val="0"/>
          <w:divBdr>
            <w:top w:val="none" w:sz="0" w:space="0" w:color="auto"/>
            <w:left w:val="none" w:sz="0" w:space="0" w:color="auto"/>
            <w:bottom w:val="none" w:sz="0" w:space="0" w:color="auto"/>
            <w:right w:val="none" w:sz="0" w:space="0" w:color="auto"/>
          </w:divBdr>
        </w:div>
        <w:div w:id="533732361">
          <w:marLeft w:val="640"/>
          <w:marRight w:val="0"/>
          <w:marTop w:val="0"/>
          <w:marBottom w:val="0"/>
          <w:divBdr>
            <w:top w:val="none" w:sz="0" w:space="0" w:color="auto"/>
            <w:left w:val="none" w:sz="0" w:space="0" w:color="auto"/>
            <w:bottom w:val="none" w:sz="0" w:space="0" w:color="auto"/>
            <w:right w:val="none" w:sz="0" w:space="0" w:color="auto"/>
          </w:divBdr>
        </w:div>
        <w:div w:id="111563003">
          <w:marLeft w:val="640"/>
          <w:marRight w:val="0"/>
          <w:marTop w:val="0"/>
          <w:marBottom w:val="0"/>
          <w:divBdr>
            <w:top w:val="none" w:sz="0" w:space="0" w:color="auto"/>
            <w:left w:val="none" w:sz="0" w:space="0" w:color="auto"/>
            <w:bottom w:val="none" w:sz="0" w:space="0" w:color="auto"/>
            <w:right w:val="none" w:sz="0" w:space="0" w:color="auto"/>
          </w:divBdr>
        </w:div>
        <w:div w:id="1991909741">
          <w:marLeft w:val="640"/>
          <w:marRight w:val="0"/>
          <w:marTop w:val="0"/>
          <w:marBottom w:val="0"/>
          <w:divBdr>
            <w:top w:val="none" w:sz="0" w:space="0" w:color="auto"/>
            <w:left w:val="none" w:sz="0" w:space="0" w:color="auto"/>
            <w:bottom w:val="none" w:sz="0" w:space="0" w:color="auto"/>
            <w:right w:val="none" w:sz="0" w:space="0" w:color="auto"/>
          </w:divBdr>
        </w:div>
        <w:div w:id="952201565">
          <w:marLeft w:val="640"/>
          <w:marRight w:val="0"/>
          <w:marTop w:val="0"/>
          <w:marBottom w:val="0"/>
          <w:divBdr>
            <w:top w:val="none" w:sz="0" w:space="0" w:color="auto"/>
            <w:left w:val="none" w:sz="0" w:space="0" w:color="auto"/>
            <w:bottom w:val="none" w:sz="0" w:space="0" w:color="auto"/>
            <w:right w:val="none" w:sz="0" w:space="0" w:color="auto"/>
          </w:divBdr>
        </w:div>
        <w:div w:id="1366174191">
          <w:marLeft w:val="640"/>
          <w:marRight w:val="0"/>
          <w:marTop w:val="0"/>
          <w:marBottom w:val="0"/>
          <w:divBdr>
            <w:top w:val="none" w:sz="0" w:space="0" w:color="auto"/>
            <w:left w:val="none" w:sz="0" w:space="0" w:color="auto"/>
            <w:bottom w:val="none" w:sz="0" w:space="0" w:color="auto"/>
            <w:right w:val="none" w:sz="0" w:space="0" w:color="auto"/>
          </w:divBdr>
        </w:div>
        <w:div w:id="19862914">
          <w:marLeft w:val="640"/>
          <w:marRight w:val="0"/>
          <w:marTop w:val="0"/>
          <w:marBottom w:val="0"/>
          <w:divBdr>
            <w:top w:val="none" w:sz="0" w:space="0" w:color="auto"/>
            <w:left w:val="none" w:sz="0" w:space="0" w:color="auto"/>
            <w:bottom w:val="none" w:sz="0" w:space="0" w:color="auto"/>
            <w:right w:val="none" w:sz="0" w:space="0" w:color="auto"/>
          </w:divBdr>
        </w:div>
        <w:div w:id="1087576734">
          <w:marLeft w:val="640"/>
          <w:marRight w:val="0"/>
          <w:marTop w:val="0"/>
          <w:marBottom w:val="0"/>
          <w:divBdr>
            <w:top w:val="none" w:sz="0" w:space="0" w:color="auto"/>
            <w:left w:val="none" w:sz="0" w:space="0" w:color="auto"/>
            <w:bottom w:val="none" w:sz="0" w:space="0" w:color="auto"/>
            <w:right w:val="none" w:sz="0" w:space="0" w:color="auto"/>
          </w:divBdr>
        </w:div>
        <w:div w:id="594706037">
          <w:marLeft w:val="640"/>
          <w:marRight w:val="0"/>
          <w:marTop w:val="0"/>
          <w:marBottom w:val="0"/>
          <w:divBdr>
            <w:top w:val="none" w:sz="0" w:space="0" w:color="auto"/>
            <w:left w:val="none" w:sz="0" w:space="0" w:color="auto"/>
            <w:bottom w:val="none" w:sz="0" w:space="0" w:color="auto"/>
            <w:right w:val="none" w:sz="0" w:space="0" w:color="auto"/>
          </w:divBdr>
        </w:div>
        <w:div w:id="1655646185">
          <w:marLeft w:val="640"/>
          <w:marRight w:val="0"/>
          <w:marTop w:val="0"/>
          <w:marBottom w:val="0"/>
          <w:divBdr>
            <w:top w:val="none" w:sz="0" w:space="0" w:color="auto"/>
            <w:left w:val="none" w:sz="0" w:space="0" w:color="auto"/>
            <w:bottom w:val="none" w:sz="0" w:space="0" w:color="auto"/>
            <w:right w:val="none" w:sz="0" w:space="0" w:color="auto"/>
          </w:divBdr>
        </w:div>
        <w:div w:id="385959870">
          <w:marLeft w:val="640"/>
          <w:marRight w:val="0"/>
          <w:marTop w:val="0"/>
          <w:marBottom w:val="0"/>
          <w:divBdr>
            <w:top w:val="none" w:sz="0" w:space="0" w:color="auto"/>
            <w:left w:val="none" w:sz="0" w:space="0" w:color="auto"/>
            <w:bottom w:val="none" w:sz="0" w:space="0" w:color="auto"/>
            <w:right w:val="none" w:sz="0" w:space="0" w:color="auto"/>
          </w:divBdr>
        </w:div>
        <w:div w:id="1330331158">
          <w:marLeft w:val="640"/>
          <w:marRight w:val="0"/>
          <w:marTop w:val="0"/>
          <w:marBottom w:val="0"/>
          <w:divBdr>
            <w:top w:val="none" w:sz="0" w:space="0" w:color="auto"/>
            <w:left w:val="none" w:sz="0" w:space="0" w:color="auto"/>
            <w:bottom w:val="none" w:sz="0" w:space="0" w:color="auto"/>
            <w:right w:val="none" w:sz="0" w:space="0" w:color="auto"/>
          </w:divBdr>
        </w:div>
        <w:div w:id="603415901">
          <w:marLeft w:val="640"/>
          <w:marRight w:val="0"/>
          <w:marTop w:val="0"/>
          <w:marBottom w:val="0"/>
          <w:divBdr>
            <w:top w:val="none" w:sz="0" w:space="0" w:color="auto"/>
            <w:left w:val="none" w:sz="0" w:space="0" w:color="auto"/>
            <w:bottom w:val="none" w:sz="0" w:space="0" w:color="auto"/>
            <w:right w:val="none" w:sz="0" w:space="0" w:color="auto"/>
          </w:divBdr>
        </w:div>
        <w:div w:id="1643193807">
          <w:marLeft w:val="640"/>
          <w:marRight w:val="0"/>
          <w:marTop w:val="0"/>
          <w:marBottom w:val="0"/>
          <w:divBdr>
            <w:top w:val="none" w:sz="0" w:space="0" w:color="auto"/>
            <w:left w:val="none" w:sz="0" w:space="0" w:color="auto"/>
            <w:bottom w:val="none" w:sz="0" w:space="0" w:color="auto"/>
            <w:right w:val="none" w:sz="0" w:space="0" w:color="auto"/>
          </w:divBdr>
        </w:div>
        <w:div w:id="1997227069">
          <w:marLeft w:val="640"/>
          <w:marRight w:val="0"/>
          <w:marTop w:val="0"/>
          <w:marBottom w:val="0"/>
          <w:divBdr>
            <w:top w:val="none" w:sz="0" w:space="0" w:color="auto"/>
            <w:left w:val="none" w:sz="0" w:space="0" w:color="auto"/>
            <w:bottom w:val="none" w:sz="0" w:space="0" w:color="auto"/>
            <w:right w:val="none" w:sz="0" w:space="0" w:color="auto"/>
          </w:divBdr>
        </w:div>
        <w:div w:id="2040275187">
          <w:marLeft w:val="640"/>
          <w:marRight w:val="0"/>
          <w:marTop w:val="0"/>
          <w:marBottom w:val="0"/>
          <w:divBdr>
            <w:top w:val="none" w:sz="0" w:space="0" w:color="auto"/>
            <w:left w:val="none" w:sz="0" w:space="0" w:color="auto"/>
            <w:bottom w:val="none" w:sz="0" w:space="0" w:color="auto"/>
            <w:right w:val="none" w:sz="0" w:space="0" w:color="auto"/>
          </w:divBdr>
        </w:div>
        <w:div w:id="1674071363">
          <w:marLeft w:val="640"/>
          <w:marRight w:val="0"/>
          <w:marTop w:val="0"/>
          <w:marBottom w:val="0"/>
          <w:divBdr>
            <w:top w:val="none" w:sz="0" w:space="0" w:color="auto"/>
            <w:left w:val="none" w:sz="0" w:space="0" w:color="auto"/>
            <w:bottom w:val="none" w:sz="0" w:space="0" w:color="auto"/>
            <w:right w:val="none" w:sz="0" w:space="0" w:color="auto"/>
          </w:divBdr>
        </w:div>
        <w:div w:id="1052924950">
          <w:marLeft w:val="640"/>
          <w:marRight w:val="0"/>
          <w:marTop w:val="0"/>
          <w:marBottom w:val="0"/>
          <w:divBdr>
            <w:top w:val="none" w:sz="0" w:space="0" w:color="auto"/>
            <w:left w:val="none" w:sz="0" w:space="0" w:color="auto"/>
            <w:bottom w:val="none" w:sz="0" w:space="0" w:color="auto"/>
            <w:right w:val="none" w:sz="0" w:space="0" w:color="auto"/>
          </w:divBdr>
        </w:div>
        <w:div w:id="1404793213">
          <w:marLeft w:val="640"/>
          <w:marRight w:val="0"/>
          <w:marTop w:val="0"/>
          <w:marBottom w:val="0"/>
          <w:divBdr>
            <w:top w:val="none" w:sz="0" w:space="0" w:color="auto"/>
            <w:left w:val="none" w:sz="0" w:space="0" w:color="auto"/>
            <w:bottom w:val="none" w:sz="0" w:space="0" w:color="auto"/>
            <w:right w:val="none" w:sz="0" w:space="0" w:color="auto"/>
          </w:divBdr>
        </w:div>
        <w:div w:id="1259097025">
          <w:marLeft w:val="640"/>
          <w:marRight w:val="0"/>
          <w:marTop w:val="0"/>
          <w:marBottom w:val="0"/>
          <w:divBdr>
            <w:top w:val="none" w:sz="0" w:space="0" w:color="auto"/>
            <w:left w:val="none" w:sz="0" w:space="0" w:color="auto"/>
            <w:bottom w:val="none" w:sz="0" w:space="0" w:color="auto"/>
            <w:right w:val="none" w:sz="0" w:space="0" w:color="auto"/>
          </w:divBdr>
        </w:div>
        <w:div w:id="1746024175">
          <w:marLeft w:val="640"/>
          <w:marRight w:val="0"/>
          <w:marTop w:val="0"/>
          <w:marBottom w:val="0"/>
          <w:divBdr>
            <w:top w:val="none" w:sz="0" w:space="0" w:color="auto"/>
            <w:left w:val="none" w:sz="0" w:space="0" w:color="auto"/>
            <w:bottom w:val="none" w:sz="0" w:space="0" w:color="auto"/>
            <w:right w:val="none" w:sz="0" w:space="0" w:color="auto"/>
          </w:divBdr>
        </w:div>
        <w:div w:id="1152679473">
          <w:marLeft w:val="640"/>
          <w:marRight w:val="0"/>
          <w:marTop w:val="0"/>
          <w:marBottom w:val="0"/>
          <w:divBdr>
            <w:top w:val="none" w:sz="0" w:space="0" w:color="auto"/>
            <w:left w:val="none" w:sz="0" w:space="0" w:color="auto"/>
            <w:bottom w:val="none" w:sz="0" w:space="0" w:color="auto"/>
            <w:right w:val="none" w:sz="0" w:space="0" w:color="auto"/>
          </w:divBdr>
        </w:div>
        <w:div w:id="1864511165">
          <w:marLeft w:val="640"/>
          <w:marRight w:val="0"/>
          <w:marTop w:val="0"/>
          <w:marBottom w:val="0"/>
          <w:divBdr>
            <w:top w:val="none" w:sz="0" w:space="0" w:color="auto"/>
            <w:left w:val="none" w:sz="0" w:space="0" w:color="auto"/>
            <w:bottom w:val="none" w:sz="0" w:space="0" w:color="auto"/>
            <w:right w:val="none" w:sz="0" w:space="0" w:color="auto"/>
          </w:divBdr>
        </w:div>
        <w:div w:id="45878023">
          <w:marLeft w:val="640"/>
          <w:marRight w:val="0"/>
          <w:marTop w:val="0"/>
          <w:marBottom w:val="0"/>
          <w:divBdr>
            <w:top w:val="none" w:sz="0" w:space="0" w:color="auto"/>
            <w:left w:val="none" w:sz="0" w:space="0" w:color="auto"/>
            <w:bottom w:val="none" w:sz="0" w:space="0" w:color="auto"/>
            <w:right w:val="none" w:sz="0" w:space="0" w:color="auto"/>
          </w:divBdr>
        </w:div>
        <w:div w:id="2035764616">
          <w:marLeft w:val="640"/>
          <w:marRight w:val="0"/>
          <w:marTop w:val="0"/>
          <w:marBottom w:val="0"/>
          <w:divBdr>
            <w:top w:val="none" w:sz="0" w:space="0" w:color="auto"/>
            <w:left w:val="none" w:sz="0" w:space="0" w:color="auto"/>
            <w:bottom w:val="none" w:sz="0" w:space="0" w:color="auto"/>
            <w:right w:val="none" w:sz="0" w:space="0" w:color="auto"/>
          </w:divBdr>
        </w:div>
        <w:div w:id="1407797698">
          <w:marLeft w:val="640"/>
          <w:marRight w:val="0"/>
          <w:marTop w:val="0"/>
          <w:marBottom w:val="0"/>
          <w:divBdr>
            <w:top w:val="none" w:sz="0" w:space="0" w:color="auto"/>
            <w:left w:val="none" w:sz="0" w:space="0" w:color="auto"/>
            <w:bottom w:val="none" w:sz="0" w:space="0" w:color="auto"/>
            <w:right w:val="none" w:sz="0" w:space="0" w:color="auto"/>
          </w:divBdr>
        </w:div>
        <w:div w:id="375617478">
          <w:marLeft w:val="640"/>
          <w:marRight w:val="0"/>
          <w:marTop w:val="0"/>
          <w:marBottom w:val="0"/>
          <w:divBdr>
            <w:top w:val="none" w:sz="0" w:space="0" w:color="auto"/>
            <w:left w:val="none" w:sz="0" w:space="0" w:color="auto"/>
            <w:bottom w:val="none" w:sz="0" w:space="0" w:color="auto"/>
            <w:right w:val="none" w:sz="0" w:space="0" w:color="auto"/>
          </w:divBdr>
        </w:div>
        <w:div w:id="589196782">
          <w:marLeft w:val="640"/>
          <w:marRight w:val="0"/>
          <w:marTop w:val="0"/>
          <w:marBottom w:val="0"/>
          <w:divBdr>
            <w:top w:val="none" w:sz="0" w:space="0" w:color="auto"/>
            <w:left w:val="none" w:sz="0" w:space="0" w:color="auto"/>
            <w:bottom w:val="none" w:sz="0" w:space="0" w:color="auto"/>
            <w:right w:val="none" w:sz="0" w:space="0" w:color="auto"/>
          </w:divBdr>
        </w:div>
        <w:div w:id="33579577">
          <w:marLeft w:val="640"/>
          <w:marRight w:val="0"/>
          <w:marTop w:val="0"/>
          <w:marBottom w:val="0"/>
          <w:divBdr>
            <w:top w:val="none" w:sz="0" w:space="0" w:color="auto"/>
            <w:left w:val="none" w:sz="0" w:space="0" w:color="auto"/>
            <w:bottom w:val="none" w:sz="0" w:space="0" w:color="auto"/>
            <w:right w:val="none" w:sz="0" w:space="0" w:color="auto"/>
          </w:divBdr>
        </w:div>
        <w:div w:id="469710887">
          <w:marLeft w:val="640"/>
          <w:marRight w:val="0"/>
          <w:marTop w:val="0"/>
          <w:marBottom w:val="0"/>
          <w:divBdr>
            <w:top w:val="none" w:sz="0" w:space="0" w:color="auto"/>
            <w:left w:val="none" w:sz="0" w:space="0" w:color="auto"/>
            <w:bottom w:val="none" w:sz="0" w:space="0" w:color="auto"/>
            <w:right w:val="none" w:sz="0" w:space="0" w:color="auto"/>
          </w:divBdr>
        </w:div>
        <w:div w:id="845482161">
          <w:marLeft w:val="640"/>
          <w:marRight w:val="0"/>
          <w:marTop w:val="0"/>
          <w:marBottom w:val="0"/>
          <w:divBdr>
            <w:top w:val="none" w:sz="0" w:space="0" w:color="auto"/>
            <w:left w:val="none" w:sz="0" w:space="0" w:color="auto"/>
            <w:bottom w:val="none" w:sz="0" w:space="0" w:color="auto"/>
            <w:right w:val="none" w:sz="0" w:space="0" w:color="auto"/>
          </w:divBdr>
        </w:div>
      </w:divsChild>
    </w:div>
    <w:div w:id="1962764351">
      <w:bodyDiv w:val="1"/>
      <w:marLeft w:val="0"/>
      <w:marRight w:val="0"/>
      <w:marTop w:val="0"/>
      <w:marBottom w:val="0"/>
      <w:divBdr>
        <w:top w:val="none" w:sz="0" w:space="0" w:color="auto"/>
        <w:left w:val="none" w:sz="0" w:space="0" w:color="auto"/>
        <w:bottom w:val="none" w:sz="0" w:space="0" w:color="auto"/>
        <w:right w:val="none" w:sz="0" w:space="0" w:color="auto"/>
      </w:divBdr>
    </w:div>
    <w:div w:id="1984695861">
      <w:bodyDiv w:val="1"/>
      <w:marLeft w:val="0"/>
      <w:marRight w:val="0"/>
      <w:marTop w:val="0"/>
      <w:marBottom w:val="0"/>
      <w:divBdr>
        <w:top w:val="none" w:sz="0" w:space="0" w:color="auto"/>
        <w:left w:val="none" w:sz="0" w:space="0" w:color="auto"/>
        <w:bottom w:val="none" w:sz="0" w:space="0" w:color="auto"/>
        <w:right w:val="none" w:sz="0" w:space="0" w:color="auto"/>
      </w:divBdr>
      <w:divsChild>
        <w:div w:id="226233141">
          <w:marLeft w:val="640"/>
          <w:marRight w:val="0"/>
          <w:marTop w:val="0"/>
          <w:marBottom w:val="0"/>
          <w:divBdr>
            <w:top w:val="none" w:sz="0" w:space="0" w:color="auto"/>
            <w:left w:val="none" w:sz="0" w:space="0" w:color="auto"/>
            <w:bottom w:val="none" w:sz="0" w:space="0" w:color="auto"/>
            <w:right w:val="none" w:sz="0" w:space="0" w:color="auto"/>
          </w:divBdr>
        </w:div>
        <w:div w:id="225337111">
          <w:marLeft w:val="640"/>
          <w:marRight w:val="0"/>
          <w:marTop w:val="0"/>
          <w:marBottom w:val="0"/>
          <w:divBdr>
            <w:top w:val="none" w:sz="0" w:space="0" w:color="auto"/>
            <w:left w:val="none" w:sz="0" w:space="0" w:color="auto"/>
            <w:bottom w:val="none" w:sz="0" w:space="0" w:color="auto"/>
            <w:right w:val="none" w:sz="0" w:space="0" w:color="auto"/>
          </w:divBdr>
        </w:div>
        <w:div w:id="553977523">
          <w:marLeft w:val="640"/>
          <w:marRight w:val="0"/>
          <w:marTop w:val="0"/>
          <w:marBottom w:val="0"/>
          <w:divBdr>
            <w:top w:val="none" w:sz="0" w:space="0" w:color="auto"/>
            <w:left w:val="none" w:sz="0" w:space="0" w:color="auto"/>
            <w:bottom w:val="none" w:sz="0" w:space="0" w:color="auto"/>
            <w:right w:val="none" w:sz="0" w:space="0" w:color="auto"/>
          </w:divBdr>
        </w:div>
        <w:div w:id="170143750">
          <w:marLeft w:val="640"/>
          <w:marRight w:val="0"/>
          <w:marTop w:val="0"/>
          <w:marBottom w:val="0"/>
          <w:divBdr>
            <w:top w:val="none" w:sz="0" w:space="0" w:color="auto"/>
            <w:left w:val="none" w:sz="0" w:space="0" w:color="auto"/>
            <w:bottom w:val="none" w:sz="0" w:space="0" w:color="auto"/>
            <w:right w:val="none" w:sz="0" w:space="0" w:color="auto"/>
          </w:divBdr>
        </w:div>
        <w:div w:id="1456480625">
          <w:marLeft w:val="640"/>
          <w:marRight w:val="0"/>
          <w:marTop w:val="0"/>
          <w:marBottom w:val="0"/>
          <w:divBdr>
            <w:top w:val="none" w:sz="0" w:space="0" w:color="auto"/>
            <w:left w:val="none" w:sz="0" w:space="0" w:color="auto"/>
            <w:bottom w:val="none" w:sz="0" w:space="0" w:color="auto"/>
            <w:right w:val="none" w:sz="0" w:space="0" w:color="auto"/>
          </w:divBdr>
        </w:div>
        <w:div w:id="2030329930">
          <w:marLeft w:val="640"/>
          <w:marRight w:val="0"/>
          <w:marTop w:val="0"/>
          <w:marBottom w:val="0"/>
          <w:divBdr>
            <w:top w:val="none" w:sz="0" w:space="0" w:color="auto"/>
            <w:left w:val="none" w:sz="0" w:space="0" w:color="auto"/>
            <w:bottom w:val="none" w:sz="0" w:space="0" w:color="auto"/>
            <w:right w:val="none" w:sz="0" w:space="0" w:color="auto"/>
          </w:divBdr>
        </w:div>
        <w:div w:id="1749186894">
          <w:marLeft w:val="640"/>
          <w:marRight w:val="0"/>
          <w:marTop w:val="0"/>
          <w:marBottom w:val="0"/>
          <w:divBdr>
            <w:top w:val="none" w:sz="0" w:space="0" w:color="auto"/>
            <w:left w:val="none" w:sz="0" w:space="0" w:color="auto"/>
            <w:bottom w:val="none" w:sz="0" w:space="0" w:color="auto"/>
            <w:right w:val="none" w:sz="0" w:space="0" w:color="auto"/>
          </w:divBdr>
        </w:div>
        <w:div w:id="621155148">
          <w:marLeft w:val="640"/>
          <w:marRight w:val="0"/>
          <w:marTop w:val="0"/>
          <w:marBottom w:val="0"/>
          <w:divBdr>
            <w:top w:val="none" w:sz="0" w:space="0" w:color="auto"/>
            <w:left w:val="none" w:sz="0" w:space="0" w:color="auto"/>
            <w:bottom w:val="none" w:sz="0" w:space="0" w:color="auto"/>
            <w:right w:val="none" w:sz="0" w:space="0" w:color="auto"/>
          </w:divBdr>
        </w:div>
        <w:div w:id="854266422">
          <w:marLeft w:val="640"/>
          <w:marRight w:val="0"/>
          <w:marTop w:val="0"/>
          <w:marBottom w:val="0"/>
          <w:divBdr>
            <w:top w:val="none" w:sz="0" w:space="0" w:color="auto"/>
            <w:left w:val="none" w:sz="0" w:space="0" w:color="auto"/>
            <w:bottom w:val="none" w:sz="0" w:space="0" w:color="auto"/>
            <w:right w:val="none" w:sz="0" w:space="0" w:color="auto"/>
          </w:divBdr>
        </w:div>
        <w:div w:id="683092926">
          <w:marLeft w:val="640"/>
          <w:marRight w:val="0"/>
          <w:marTop w:val="0"/>
          <w:marBottom w:val="0"/>
          <w:divBdr>
            <w:top w:val="none" w:sz="0" w:space="0" w:color="auto"/>
            <w:left w:val="none" w:sz="0" w:space="0" w:color="auto"/>
            <w:bottom w:val="none" w:sz="0" w:space="0" w:color="auto"/>
            <w:right w:val="none" w:sz="0" w:space="0" w:color="auto"/>
          </w:divBdr>
        </w:div>
        <w:div w:id="14042088">
          <w:marLeft w:val="640"/>
          <w:marRight w:val="0"/>
          <w:marTop w:val="0"/>
          <w:marBottom w:val="0"/>
          <w:divBdr>
            <w:top w:val="none" w:sz="0" w:space="0" w:color="auto"/>
            <w:left w:val="none" w:sz="0" w:space="0" w:color="auto"/>
            <w:bottom w:val="none" w:sz="0" w:space="0" w:color="auto"/>
            <w:right w:val="none" w:sz="0" w:space="0" w:color="auto"/>
          </w:divBdr>
        </w:div>
        <w:div w:id="1351881503">
          <w:marLeft w:val="640"/>
          <w:marRight w:val="0"/>
          <w:marTop w:val="0"/>
          <w:marBottom w:val="0"/>
          <w:divBdr>
            <w:top w:val="none" w:sz="0" w:space="0" w:color="auto"/>
            <w:left w:val="none" w:sz="0" w:space="0" w:color="auto"/>
            <w:bottom w:val="none" w:sz="0" w:space="0" w:color="auto"/>
            <w:right w:val="none" w:sz="0" w:space="0" w:color="auto"/>
          </w:divBdr>
        </w:div>
        <w:div w:id="519395881">
          <w:marLeft w:val="640"/>
          <w:marRight w:val="0"/>
          <w:marTop w:val="0"/>
          <w:marBottom w:val="0"/>
          <w:divBdr>
            <w:top w:val="none" w:sz="0" w:space="0" w:color="auto"/>
            <w:left w:val="none" w:sz="0" w:space="0" w:color="auto"/>
            <w:bottom w:val="none" w:sz="0" w:space="0" w:color="auto"/>
            <w:right w:val="none" w:sz="0" w:space="0" w:color="auto"/>
          </w:divBdr>
        </w:div>
      </w:divsChild>
    </w:div>
    <w:div w:id="2040813418">
      <w:bodyDiv w:val="1"/>
      <w:marLeft w:val="0"/>
      <w:marRight w:val="0"/>
      <w:marTop w:val="0"/>
      <w:marBottom w:val="0"/>
      <w:divBdr>
        <w:top w:val="none" w:sz="0" w:space="0" w:color="auto"/>
        <w:left w:val="none" w:sz="0" w:space="0" w:color="auto"/>
        <w:bottom w:val="none" w:sz="0" w:space="0" w:color="auto"/>
        <w:right w:val="none" w:sz="0" w:space="0" w:color="auto"/>
      </w:divBdr>
      <w:divsChild>
        <w:div w:id="615215478">
          <w:marLeft w:val="0"/>
          <w:marRight w:val="0"/>
          <w:marTop w:val="0"/>
          <w:marBottom w:val="0"/>
          <w:divBdr>
            <w:top w:val="none" w:sz="0" w:space="0" w:color="auto"/>
            <w:left w:val="none" w:sz="0" w:space="0" w:color="auto"/>
            <w:bottom w:val="none" w:sz="0" w:space="0" w:color="auto"/>
            <w:right w:val="none" w:sz="0" w:space="0" w:color="auto"/>
          </w:divBdr>
          <w:divsChild>
            <w:div w:id="1303777068">
              <w:marLeft w:val="0"/>
              <w:marRight w:val="0"/>
              <w:marTop w:val="0"/>
              <w:marBottom w:val="0"/>
              <w:divBdr>
                <w:top w:val="none" w:sz="0" w:space="0" w:color="auto"/>
                <w:left w:val="none" w:sz="0" w:space="0" w:color="auto"/>
                <w:bottom w:val="none" w:sz="0" w:space="0" w:color="auto"/>
                <w:right w:val="none" w:sz="0" w:space="0" w:color="auto"/>
              </w:divBdr>
              <w:divsChild>
                <w:div w:id="1549881398">
                  <w:marLeft w:val="0"/>
                  <w:marRight w:val="0"/>
                  <w:marTop w:val="0"/>
                  <w:marBottom w:val="0"/>
                  <w:divBdr>
                    <w:top w:val="none" w:sz="0" w:space="0" w:color="auto"/>
                    <w:left w:val="none" w:sz="0" w:space="0" w:color="auto"/>
                    <w:bottom w:val="none" w:sz="0" w:space="0" w:color="auto"/>
                    <w:right w:val="none" w:sz="0" w:space="0" w:color="auto"/>
                  </w:divBdr>
                  <w:divsChild>
                    <w:div w:id="593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61828">
          <w:marLeft w:val="0"/>
          <w:marRight w:val="0"/>
          <w:marTop w:val="0"/>
          <w:marBottom w:val="0"/>
          <w:divBdr>
            <w:top w:val="none" w:sz="0" w:space="0" w:color="auto"/>
            <w:left w:val="none" w:sz="0" w:space="0" w:color="auto"/>
            <w:bottom w:val="none" w:sz="0" w:space="0" w:color="auto"/>
            <w:right w:val="none" w:sz="0" w:space="0" w:color="auto"/>
          </w:divBdr>
          <w:divsChild>
            <w:div w:id="771052176">
              <w:marLeft w:val="0"/>
              <w:marRight w:val="0"/>
              <w:marTop w:val="0"/>
              <w:marBottom w:val="0"/>
              <w:divBdr>
                <w:top w:val="none" w:sz="0" w:space="0" w:color="auto"/>
                <w:left w:val="none" w:sz="0" w:space="0" w:color="auto"/>
                <w:bottom w:val="none" w:sz="0" w:space="0" w:color="auto"/>
                <w:right w:val="none" w:sz="0" w:space="0" w:color="auto"/>
              </w:divBdr>
              <w:divsChild>
                <w:div w:id="825049631">
                  <w:marLeft w:val="0"/>
                  <w:marRight w:val="0"/>
                  <w:marTop w:val="0"/>
                  <w:marBottom w:val="0"/>
                  <w:divBdr>
                    <w:top w:val="none" w:sz="0" w:space="0" w:color="auto"/>
                    <w:left w:val="none" w:sz="0" w:space="0" w:color="auto"/>
                    <w:bottom w:val="none" w:sz="0" w:space="0" w:color="auto"/>
                    <w:right w:val="none" w:sz="0" w:space="0" w:color="auto"/>
                  </w:divBdr>
                  <w:divsChild>
                    <w:div w:id="148623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433704">
      <w:bodyDiv w:val="1"/>
      <w:marLeft w:val="0"/>
      <w:marRight w:val="0"/>
      <w:marTop w:val="0"/>
      <w:marBottom w:val="0"/>
      <w:divBdr>
        <w:top w:val="none" w:sz="0" w:space="0" w:color="auto"/>
        <w:left w:val="none" w:sz="0" w:space="0" w:color="auto"/>
        <w:bottom w:val="none" w:sz="0" w:space="0" w:color="auto"/>
        <w:right w:val="none" w:sz="0" w:space="0" w:color="auto"/>
      </w:divBdr>
      <w:divsChild>
        <w:div w:id="1994865541">
          <w:marLeft w:val="640"/>
          <w:marRight w:val="0"/>
          <w:marTop w:val="0"/>
          <w:marBottom w:val="0"/>
          <w:divBdr>
            <w:top w:val="none" w:sz="0" w:space="0" w:color="auto"/>
            <w:left w:val="none" w:sz="0" w:space="0" w:color="auto"/>
            <w:bottom w:val="none" w:sz="0" w:space="0" w:color="auto"/>
            <w:right w:val="none" w:sz="0" w:space="0" w:color="auto"/>
          </w:divBdr>
        </w:div>
        <w:div w:id="1464079197">
          <w:marLeft w:val="640"/>
          <w:marRight w:val="0"/>
          <w:marTop w:val="0"/>
          <w:marBottom w:val="0"/>
          <w:divBdr>
            <w:top w:val="none" w:sz="0" w:space="0" w:color="auto"/>
            <w:left w:val="none" w:sz="0" w:space="0" w:color="auto"/>
            <w:bottom w:val="none" w:sz="0" w:space="0" w:color="auto"/>
            <w:right w:val="none" w:sz="0" w:space="0" w:color="auto"/>
          </w:divBdr>
        </w:div>
        <w:div w:id="1760176049">
          <w:marLeft w:val="640"/>
          <w:marRight w:val="0"/>
          <w:marTop w:val="0"/>
          <w:marBottom w:val="0"/>
          <w:divBdr>
            <w:top w:val="none" w:sz="0" w:space="0" w:color="auto"/>
            <w:left w:val="none" w:sz="0" w:space="0" w:color="auto"/>
            <w:bottom w:val="none" w:sz="0" w:space="0" w:color="auto"/>
            <w:right w:val="none" w:sz="0" w:space="0" w:color="auto"/>
          </w:divBdr>
        </w:div>
        <w:div w:id="1283614857">
          <w:marLeft w:val="640"/>
          <w:marRight w:val="0"/>
          <w:marTop w:val="0"/>
          <w:marBottom w:val="0"/>
          <w:divBdr>
            <w:top w:val="none" w:sz="0" w:space="0" w:color="auto"/>
            <w:left w:val="none" w:sz="0" w:space="0" w:color="auto"/>
            <w:bottom w:val="none" w:sz="0" w:space="0" w:color="auto"/>
            <w:right w:val="none" w:sz="0" w:space="0" w:color="auto"/>
          </w:divBdr>
        </w:div>
        <w:div w:id="1815635990">
          <w:marLeft w:val="640"/>
          <w:marRight w:val="0"/>
          <w:marTop w:val="0"/>
          <w:marBottom w:val="0"/>
          <w:divBdr>
            <w:top w:val="none" w:sz="0" w:space="0" w:color="auto"/>
            <w:left w:val="none" w:sz="0" w:space="0" w:color="auto"/>
            <w:bottom w:val="none" w:sz="0" w:space="0" w:color="auto"/>
            <w:right w:val="none" w:sz="0" w:space="0" w:color="auto"/>
          </w:divBdr>
        </w:div>
        <w:div w:id="1757168721">
          <w:marLeft w:val="640"/>
          <w:marRight w:val="0"/>
          <w:marTop w:val="0"/>
          <w:marBottom w:val="0"/>
          <w:divBdr>
            <w:top w:val="none" w:sz="0" w:space="0" w:color="auto"/>
            <w:left w:val="none" w:sz="0" w:space="0" w:color="auto"/>
            <w:bottom w:val="none" w:sz="0" w:space="0" w:color="auto"/>
            <w:right w:val="none" w:sz="0" w:space="0" w:color="auto"/>
          </w:divBdr>
        </w:div>
        <w:div w:id="670253009">
          <w:marLeft w:val="640"/>
          <w:marRight w:val="0"/>
          <w:marTop w:val="0"/>
          <w:marBottom w:val="0"/>
          <w:divBdr>
            <w:top w:val="none" w:sz="0" w:space="0" w:color="auto"/>
            <w:left w:val="none" w:sz="0" w:space="0" w:color="auto"/>
            <w:bottom w:val="none" w:sz="0" w:space="0" w:color="auto"/>
            <w:right w:val="none" w:sz="0" w:space="0" w:color="auto"/>
          </w:divBdr>
        </w:div>
        <w:div w:id="682439862">
          <w:marLeft w:val="640"/>
          <w:marRight w:val="0"/>
          <w:marTop w:val="0"/>
          <w:marBottom w:val="0"/>
          <w:divBdr>
            <w:top w:val="none" w:sz="0" w:space="0" w:color="auto"/>
            <w:left w:val="none" w:sz="0" w:space="0" w:color="auto"/>
            <w:bottom w:val="none" w:sz="0" w:space="0" w:color="auto"/>
            <w:right w:val="none" w:sz="0" w:space="0" w:color="auto"/>
          </w:divBdr>
        </w:div>
        <w:div w:id="1206913262">
          <w:marLeft w:val="640"/>
          <w:marRight w:val="0"/>
          <w:marTop w:val="0"/>
          <w:marBottom w:val="0"/>
          <w:divBdr>
            <w:top w:val="none" w:sz="0" w:space="0" w:color="auto"/>
            <w:left w:val="none" w:sz="0" w:space="0" w:color="auto"/>
            <w:bottom w:val="none" w:sz="0" w:space="0" w:color="auto"/>
            <w:right w:val="none" w:sz="0" w:space="0" w:color="auto"/>
          </w:divBdr>
        </w:div>
        <w:div w:id="330914437">
          <w:marLeft w:val="640"/>
          <w:marRight w:val="0"/>
          <w:marTop w:val="0"/>
          <w:marBottom w:val="0"/>
          <w:divBdr>
            <w:top w:val="none" w:sz="0" w:space="0" w:color="auto"/>
            <w:left w:val="none" w:sz="0" w:space="0" w:color="auto"/>
            <w:bottom w:val="none" w:sz="0" w:space="0" w:color="auto"/>
            <w:right w:val="none" w:sz="0" w:space="0" w:color="auto"/>
          </w:divBdr>
        </w:div>
        <w:div w:id="1830629012">
          <w:marLeft w:val="640"/>
          <w:marRight w:val="0"/>
          <w:marTop w:val="0"/>
          <w:marBottom w:val="0"/>
          <w:divBdr>
            <w:top w:val="none" w:sz="0" w:space="0" w:color="auto"/>
            <w:left w:val="none" w:sz="0" w:space="0" w:color="auto"/>
            <w:bottom w:val="none" w:sz="0" w:space="0" w:color="auto"/>
            <w:right w:val="none" w:sz="0" w:space="0" w:color="auto"/>
          </w:divBdr>
        </w:div>
        <w:div w:id="1903444578">
          <w:marLeft w:val="640"/>
          <w:marRight w:val="0"/>
          <w:marTop w:val="0"/>
          <w:marBottom w:val="0"/>
          <w:divBdr>
            <w:top w:val="none" w:sz="0" w:space="0" w:color="auto"/>
            <w:left w:val="none" w:sz="0" w:space="0" w:color="auto"/>
            <w:bottom w:val="none" w:sz="0" w:space="0" w:color="auto"/>
            <w:right w:val="none" w:sz="0" w:space="0" w:color="auto"/>
          </w:divBdr>
        </w:div>
        <w:div w:id="1091509880">
          <w:marLeft w:val="640"/>
          <w:marRight w:val="0"/>
          <w:marTop w:val="0"/>
          <w:marBottom w:val="0"/>
          <w:divBdr>
            <w:top w:val="none" w:sz="0" w:space="0" w:color="auto"/>
            <w:left w:val="none" w:sz="0" w:space="0" w:color="auto"/>
            <w:bottom w:val="none" w:sz="0" w:space="0" w:color="auto"/>
            <w:right w:val="none" w:sz="0" w:space="0" w:color="auto"/>
          </w:divBdr>
        </w:div>
        <w:div w:id="1743680751">
          <w:marLeft w:val="640"/>
          <w:marRight w:val="0"/>
          <w:marTop w:val="0"/>
          <w:marBottom w:val="0"/>
          <w:divBdr>
            <w:top w:val="none" w:sz="0" w:space="0" w:color="auto"/>
            <w:left w:val="none" w:sz="0" w:space="0" w:color="auto"/>
            <w:bottom w:val="none" w:sz="0" w:space="0" w:color="auto"/>
            <w:right w:val="none" w:sz="0" w:space="0" w:color="auto"/>
          </w:divBdr>
        </w:div>
        <w:div w:id="1845582940">
          <w:marLeft w:val="640"/>
          <w:marRight w:val="0"/>
          <w:marTop w:val="0"/>
          <w:marBottom w:val="0"/>
          <w:divBdr>
            <w:top w:val="none" w:sz="0" w:space="0" w:color="auto"/>
            <w:left w:val="none" w:sz="0" w:space="0" w:color="auto"/>
            <w:bottom w:val="none" w:sz="0" w:space="0" w:color="auto"/>
            <w:right w:val="none" w:sz="0" w:space="0" w:color="auto"/>
          </w:divBdr>
        </w:div>
        <w:div w:id="1108619135">
          <w:marLeft w:val="640"/>
          <w:marRight w:val="0"/>
          <w:marTop w:val="0"/>
          <w:marBottom w:val="0"/>
          <w:divBdr>
            <w:top w:val="none" w:sz="0" w:space="0" w:color="auto"/>
            <w:left w:val="none" w:sz="0" w:space="0" w:color="auto"/>
            <w:bottom w:val="none" w:sz="0" w:space="0" w:color="auto"/>
            <w:right w:val="none" w:sz="0" w:space="0" w:color="auto"/>
          </w:divBdr>
        </w:div>
        <w:div w:id="674184987">
          <w:marLeft w:val="640"/>
          <w:marRight w:val="0"/>
          <w:marTop w:val="0"/>
          <w:marBottom w:val="0"/>
          <w:divBdr>
            <w:top w:val="none" w:sz="0" w:space="0" w:color="auto"/>
            <w:left w:val="none" w:sz="0" w:space="0" w:color="auto"/>
            <w:bottom w:val="none" w:sz="0" w:space="0" w:color="auto"/>
            <w:right w:val="none" w:sz="0" w:space="0" w:color="auto"/>
          </w:divBdr>
        </w:div>
        <w:div w:id="976181175">
          <w:marLeft w:val="640"/>
          <w:marRight w:val="0"/>
          <w:marTop w:val="0"/>
          <w:marBottom w:val="0"/>
          <w:divBdr>
            <w:top w:val="none" w:sz="0" w:space="0" w:color="auto"/>
            <w:left w:val="none" w:sz="0" w:space="0" w:color="auto"/>
            <w:bottom w:val="none" w:sz="0" w:space="0" w:color="auto"/>
            <w:right w:val="none" w:sz="0" w:space="0" w:color="auto"/>
          </w:divBdr>
        </w:div>
        <w:div w:id="315183995">
          <w:marLeft w:val="640"/>
          <w:marRight w:val="0"/>
          <w:marTop w:val="0"/>
          <w:marBottom w:val="0"/>
          <w:divBdr>
            <w:top w:val="none" w:sz="0" w:space="0" w:color="auto"/>
            <w:left w:val="none" w:sz="0" w:space="0" w:color="auto"/>
            <w:bottom w:val="none" w:sz="0" w:space="0" w:color="auto"/>
            <w:right w:val="none" w:sz="0" w:space="0" w:color="auto"/>
          </w:divBdr>
        </w:div>
        <w:div w:id="1689792293">
          <w:marLeft w:val="640"/>
          <w:marRight w:val="0"/>
          <w:marTop w:val="0"/>
          <w:marBottom w:val="0"/>
          <w:divBdr>
            <w:top w:val="none" w:sz="0" w:space="0" w:color="auto"/>
            <w:left w:val="none" w:sz="0" w:space="0" w:color="auto"/>
            <w:bottom w:val="none" w:sz="0" w:space="0" w:color="auto"/>
            <w:right w:val="none" w:sz="0" w:space="0" w:color="auto"/>
          </w:divBdr>
        </w:div>
        <w:div w:id="806554847">
          <w:marLeft w:val="640"/>
          <w:marRight w:val="0"/>
          <w:marTop w:val="0"/>
          <w:marBottom w:val="0"/>
          <w:divBdr>
            <w:top w:val="none" w:sz="0" w:space="0" w:color="auto"/>
            <w:left w:val="none" w:sz="0" w:space="0" w:color="auto"/>
            <w:bottom w:val="none" w:sz="0" w:space="0" w:color="auto"/>
            <w:right w:val="none" w:sz="0" w:space="0" w:color="auto"/>
          </w:divBdr>
        </w:div>
        <w:div w:id="1945191458">
          <w:marLeft w:val="640"/>
          <w:marRight w:val="0"/>
          <w:marTop w:val="0"/>
          <w:marBottom w:val="0"/>
          <w:divBdr>
            <w:top w:val="none" w:sz="0" w:space="0" w:color="auto"/>
            <w:left w:val="none" w:sz="0" w:space="0" w:color="auto"/>
            <w:bottom w:val="none" w:sz="0" w:space="0" w:color="auto"/>
            <w:right w:val="none" w:sz="0" w:space="0" w:color="auto"/>
          </w:divBdr>
        </w:div>
        <w:div w:id="417797179">
          <w:marLeft w:val="640"/>
          <w:marRight w:val="0"/>
          <w:marTop w:val="0"/>
          <w:marBottom w:val="0"/>
          <w:divBdr>
            <w:top w:val="none" w:sz="0" w:space="0" w:color="auto"/>
            <w:left w:val="none" w:sz="0" w:space="0" w:color="auto"/>
            <w:bottom w:val="none" w:sz="0" w:space="0" w:color="auto"/>
            <w:right w:val="none" w:sz="0" w:space="0" w:color="auto"/>
          </w:divBdr>
        </w:div>
        <w:div w:id="180123661">
          <w:marLeft w:val="640"/>
          <w:marRight w:val="0"/>
          <w:marTop w:val="0"/>
          <w:marBottom w:val="0"/>
          <w:divBdr>
            <w:top w:val="none" w:sz="0" w:space="0" w:color="auto"/>
            <w:left w:val="none" w:sz="0" w:space="0" w:color="auto"/>
            <w:bottom w:val="none" w:sz="0" w:space="0" w:color="auto"/>
            <w:right w:val="none" w:sz="0" w:space="0" w:color="auto"/>
          </w:divBdr>
        </w:div>
      </w:divsChild>
    </w:div>
    <w:div w:id="2093429712">
      <w:bodyDiv w:val="1"/>
      <w:marLeft w:val="0"/>
      <w:marRight w:val="0"/>
      <w:marTop w:val="0"/>
      <w:marBottom w:val="0"/>
      <w:divBdr>
        <w:top w:val="none" w:sz="0" w:space="0" w:color="auto"/>
        <w:left w:val="none" w:sz="0" w:space="0" w:color="auto"/>
        <w:bottom w:val="none" w:sz="0" w:space="0" w:color="auto"/>
        <w:right w:val="none" w:sz="0" w:space="0" w:color="auto"/>
      </w:divBdr>
      <w:divsChild>
        <w:div w:id="1324627439">
          <w:marLeft w:val="640"/>
          <w:marRight w:val="0"/>
          <w:marTop w:val="0"/>
          <w:marBottom w:val="0"/>
          <w:divBdr>
            <w:top w:val="none" w:sz="0" w:space="0" w:color="auto"/>
            <w:left w:val="none" w:sz="0" w:space="0" w:color="auto"/>
            <w:bottom w:val="none" w:sz="0" w:space="0" w:color="auto"/>
            <w:right w:val="none" w:sz="0" w:space="0" w:color="auto"/>
          </w:divBdr>
        </w:div>
        <w:div w:id="101269602">
          <w:marLeft w:val="640"/>
          <w:marRight w:val="0"/>
          <w:marTop w:val="0"/>
          <w:marBottom w:val="0"/>
          <w:divBdr>
            <w:top w:val="none" w:sz="0" w:space="0" w:color="auto"/>
            <w:left w:val="none" w:sz="0" w:space="0" w:color="auto"/>
            <w:bottom w:val="none" w:sz="0" w:space="0" w:color="auto"/>
            <w:right w:val="none" w:sz="0" w:space="0" w:color="auto"/>
          </w:divBdr>
        </w:div>
        <w:div w:id="635254504">
          <w:marLeft w:val="640"/>
          <w:marRight w:val="0"/>
          <w:marTop w:val="0"/>
          <w:marBottom w:val="0"/>
          <w:divBdr>
            <w:top w:val="none" w:sz="0" w:space="0" w:color="auto"/>
            <w:left w:val="none" w:sz="0" w:space="0" w:color="auto"/>
            <w:bottom w:val="none" w:sz="0" w:space="0" w:color="auto"/>
            <w:right w:val="none" w:sz="0" w:space="0" w:color="auto"/>
          </w:divBdr>
        </w:div>
        <w:div w:id="1402482178">
          <w:marLeft w:val="640"/>
          <w:marRight w:val="0"/>
          <w:marTop w:val="0"/>
          <w:marBottom w:val="0"/>
          <w:divBdr>
            <w:top w:val="none" w:sz="0" w:space="0" w:color="auto"/>
            <w:left w:val="none" w:sz="0" w:space="0" w:color="auto"/>
            <w:bottom w:val="none" w:sz="0" w:space="0" w:color="auto"/>
            <w:right w:val="none" w:sz="0" w:space="0" w:color="auto"/>
          </w:divBdr>
        </w:div>
        <w:div w:id="1199123411">
          <w:marLeft w:val="640"/>
          <w:marRight w:val="0"/>
          <w:marTop w:val="0"/>
          <w:marBottom w:val="0"/>
          <w:divBdr>
            <w:top w:val="none" w:sz="0" w:space="0" w:color="auto"/>
            <w:left w:val="none" w:sz="0" w:space="0" w:color="auto"/>
            <w:bottom w:val="none" w:sz="0" w:space="0" w:color="auto"/>
            <w:right w:val="none" w:sz="0" w:space="0" w:color="auto"/>
          </w:divBdr>
        </w:div>
        <w:div w:id="1251892445">
          <w:marLeft w:val="640"/>
          <w:marRight w:val="0"/>
          <w:marTop w:val="0"/>
          <w:marBottom w:val="0"/>
          <w:divBdr>
            <w:top w:val="none" w:sz="0" w:space="0" w:color="auto"/>
            <w:left w:val="none" w:sz="0" w:space="0" w:color="auto"/>
            <w:bottom w:val="none" w:sz="0" w:space="0" w:color="auto"/>
            <w:right w:val="none" w:sz="0" w:space="0" w:color="auto"/>
          </w:divBdr>
        </w:div>
        <w:div w:id="1597715643">
          <w:marLeft w:val="640"/>
          <w:marRight w:val="0"/>
          <w:marTop w:val="0"/>
          <w:marBottom w:val="0"/>
          <w:divBdr>
            <w:top w:val="none" w:sz="0" w:space="0" w:color="auto"/>
            <w:left w:val="none" w:sz="0" w:space="0" w:color="auto"/>
            <w:bottom w:val="none" w:sz="0" w:space="0" w:color="auto"/>
            <w:right w:val="none" w:sz="0" w:space="0" w:color="auto"/>
          </w:divBdr>
        </w:div>
        <w:div w:id="2116945764">
          <w:marLeft w:val="640"/>
          <w:marRight w:val="0"/>
          <w:marTop w:val="0"/>
          <w:marBottom w:val="0"/>
          <w:divBdr>
            <w:top w:val="none" w:sz="0" w:space="0" w:color="auto"/>
            <w:left w:val="none" w:sz="0" w:space="0" w:color="auto"/>
            <w:bottom w:val="none" w:sz="0" w:space="0" w:color="auto"/>
            <w:right w:val="none" w:sz="0" w:space="0" w:color="auto"/>
          </w:divBdr>
        </w:div>
        <w:div w:id="170803584">
          <w:marLeft w:val="640"/>
          <w:marRight w:val="0"/>
          <w:marTop w:val="0"/>
          <w:marBottom w:val="0"/>
          <w:divBdr>
            <w:top w:val="none" w:sz="0" w:space="0" w:color="auto"/>
            <w:left w:val="none" w:sz="0" w:space="0" w:color="auto"/>
            <w:bottom w:val="none" w:sz="0" w:space="0" w:color="auto"/>
            <w:right w:val="none" w:sz="0" w:space="0" w:color="auto"/>
          </w:divBdr>
        </w:div>
        <w:div w:id="213546916">
          <w:marLeft w:val="640"/>
          <w:marRight w:val="0"/>
          <w:marTop w:val="0"/>
          <w:marBottom w:val="0"/>
          <w:divBdr>
            <w:top w:val="none" w:sz="0" w:space="0" w:color="auto"/>
            <w:left w:val="none" w:sz="0" w:space="0" w:color="auto"/>
            <w:bottom w:val="none" w:sz="0" w:space="0" w:color="auto"/>
            <w:right w:val="none" w:sz="0" w:space="0" w:color="auto"/>
          </w:divBdr>
        </w:div>
        <w:div w:id="309985791">
          <w:marLeft w:val="640"/>
          <w:marRight w:val="0"/>
          <w:marTop w:val="0"/>
          <w:marBottom w:val="0"/>
          <w:divBdr>
            <w:top w:val="none" w:sz="0" w:space="0" w:color="auto"/>
            <w:left w:val="none" w:sz="0" w:space="0" w:color="auto"/>
            <w:bottom w:val="none" w:sz="0" w:space="0" w:color="auto"/>
            <w:right w:val="none" w:sz="0" w:space="0" w:color="auto"/>
          </w:divBdr>
        </w:div>
        <w:div w:id="578946295">
          <w:marLeft w:val="640"/>
          <w:marRight w:val="0"/>
          <w:marTop w:val="0"/>
          <w:marBottom w:val="0"/>
          <w:divBdr>
            <w:top w:val="none" w:sz="0" w:space="0" w:color="auto"/>
            <w:left w:val="none" w:sz="0" w:space="0" w:color="auto"/>
            <w:bottom w:val="none" w:sz="0" w:space="0" w:color="auto"/>
            <w:right w:val="none" w:sz="0" w:space="0" w:color="auto"/>
          </w:divBdr>
        </w:div>
        <w:div w:id="1778329501">
          <w:marLeft w:val="640"/>
          <w:marRight w:val="0"/>
          <w:marTop w:val="0"/>
          <w:marBottom w:val="0"/>
          <w:divBdr>
            <w:top w:val="none" w:sz="0" w:space="0" w:color="auto"/>
            <w:left w:val="none" w:sz="0" w:space="0" w:color="auto"/>
            <w:bottom w:val="none" w:sz="0" w:space="0" w:color="auto"/>
            <w:right w:val="none" w:sz="0" w:space="0" w:color="auto"/>
          </w:divBdr>
        </w:div>
        <w:div w:id="1588535414">
          <w:marLeft w:val="640"/>
          <w:marRight w:val="0"/>
          <w:marTop w:val="0"/>
          <w:marBottom w:val="0"/>
          <w:divBdr>
            <w:top w:val="none" w:sz="0" w:space="0" w:color="auto"/>
            <w:left w:val="none" w:sz="0" w:space="0" w:color="auto"/>
            <w:bottom w:val="none" w:sz="0" w:space="0" w:color="auto"/>
            <w:right w:val="none" w:sz="0" w:space="0" w:color="auto"/>
          </w:divBdr>
        </w:div>
        <w:div w:id="21106195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5" Type="http://schemas.openxmlformats.org/officeDocument/2006/relationships/settings" Target="settings.xml"/><Relationship Id="rId15" Type="http://schemas.openxmlformats.org/officeDocument/2006/relationships/image" Target="media/image5.png"/><Relationship Id="rId10" Type="http://schemas.microsoft.com/office/2018/08/relationships/commentsExtensible" Target="commentsExtensible.xml"/><Relationship Id="rId19" Type="http://schemas.openxmlformats.org/officeDocument/2006/relationships/glossaryDocument" Target="glossary/document.xml"/><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3ACE147-E4C7-4787-8112-ACDC800289C0}"/>
      </w:docPartPr>
      <w:docPartBody>
        <w:p w:rsidR="00EE0ED7" w:rsidRDefault="00B326C4">
          <w:r w:rsidRPr="00FA4A2B">
            <w:rPr>
              <w:rStyle w:val="PlaceholderText"/>
            </w:rPr>
            <w:t>Click or tap here to enter text.</w:t>
          </w:r>
        </w:p>
      </w:docPartBody>
    </w:docPart>
    <w:docPart>
      <w:docPartPr>
        <w:name w:val="B807472A2B4D44EE9BA9C1BE6C8CB785"/>
        <w:category>
          <w:name w:val="General"/>
          <w:gallery w:val="placeholder"/>
        </w:category>
        <w:types>
          <w:type w:val="bbPlcHdr"/>
        </w:types>
        <w:behaviors>
          <w:behavior w:val="content"/>
        </w:behaviors>
        <w:guid w:val="{C41C9177-308F-43EE-9A27-2EFDEB5C67A6}"/>
      </w:docPartPr>
      <w:docPartBody>
        <w:p w:rsidR="00EE0ED7" w:rsidRDefault="00B326C4" w:rsidP="00B326C4">
          <w:pPr>
            <w:pStyle w:val="B807472A2B4D44EE9BA9C1BE6C8CB785"/>
          </w:pPr>
          <w:r w:rsidRPr="00FA4A2B">
            <w:rPr>
              <w:rStyle w:val="PlaceholderText"/>
            </w:rPr>
            <w:t>Click or tap here to enter text.</w:t>
          </w:r>
        </w:p>
      </w:docPartBody>
    </w:docPart>
    <w:docPart>
      <w:docPartPr>
        <w:name w:val="5E573BA8585E416E899EF2083EC50431"/>
        <w:category>
          <w:name w:val="General"/>
          <w:gallery w:val="placeholder"/>
        </w:category>
        <w:types>
          <w:type w:val="bbPlcHdr"/>
        </w:types>
        <w:behaviors>
          <w:behavior w:val="content"/>
        </w:behaviors>
        <w:guid w:val="{034412BF-EF7A-455B-A15C-C67ADC9999EE}"/>
      </w:docPartPr>
      <w:docPartBody>
        <w:p w:rsidR="00EE0ED7" w:rsidRDefault="00B326C4" w:rsidP="00B326C4">
          <w:pPr>
            <w:pStyle w:val="5E573BA8585E416E899EF2083EC50431"/>
          </w:pPr>
          <w:r w:rsidRPr="00FA4A2B">
            <w:rPr>
              <w:rStyle w:val="PlaceholderText"/>
            </w:rPr>
            <w:t>Click or tap here to enter text.</w:t>
          </w:r>
        </w:p>
      </w:docPartBody>
    </w:docPart>
    <w:docPart>
      <w:docPartPr>
        <w:name w:val="24D5AACC2AB246A9A9AA74E58F99EEF2"/>
        <w:category>
          <w:name w:val="General"/>
          <w:gallery w:val="placeholder"/>
        </w:category>
        <w:types>
          <w:type w:val="bbPlcHdr"/>
        </w:types>
        <w:behaviors>
          <w:behavior w:val="content"/>
        </w:behaviors>
        <w:guid w:val="{1B52D6FB-A35E-4BB7-A540-D5C84F369C3E}"/>
      </w:docPartPr>
      <w:docPartBody>
        <w:p w:rsidR="00EE0ED7" w:rsidRDefault="00B326C4" w:rsidP="00B326C4">
          <w:pPr>
            <w:pStyle w:val="24D5AACC2AB246A9A9AA74E58F99EEF2"/>
          </w:pPr>
          <w:r w:rsidRPr="00FA4A2B">
            <w:rPr>
              <w:rStyle w:val="PlaceholderText"/>
            </w:rPr>
            <w:t>Click or tap here to enter text.</w:t>
          </w:r>
        </w:p>
      </w:docPartBody>
    </w:docPart>
    <w:docPart>
      <w:docPartPr>
        <w:name w:val="D278B66348EC4645AB66789C5842BEBA"/>
        <w:category>
          <w:name w:val="General"/>
          <w:gallery w:val="placeholder"/>
        </w:category>
        <w:types>
          <w:type w:val="bbPlcHdr"/>
        </w:types>
        <w:behaviors>
          <w:behavior w:val="content"/>
        </w:behaviors>
        <w:guid w:val="{15F431D6-AEDD-46F1-8B5B-981F495CB1C6}"/>
      </w:docPartPr>
      <w:docPartBody>
        <w:p w:rsidR="00CA6967" w:rsidRDefault="00EE0ED7" w:rsidP="00EE0ED7">
          <w:pPr>
            <w:pStyle w:val="D278B66348EC4645AB66789C5842BEBA"/>
          </w:pPr>
          <w:r w:rsidRPr="00FA4A2B">
            <w:rPr>
              <w:rStyle w:val="PlaceholderText"/>
            </w:rPr>
            <w:t>Click or tap here to enter text.</w:t>
          </w:r>
        </w:p>
      </w:docPartBody>
    </w:docPart>
    <w:docPart>
      <w:docPartPr>
        <w:name w:val="2C2FE1752F874E35B2313195EF26A5F3"/>
        <w:category>
          <w:name w:val="General"/>
          <w:gallery w:val="placeholder"/>
        </w:category>
        <w:types>
          <w:type w:val="bbPlcHdr"/>
        </w:types>
        <w:behaviors>
          <w:behavior w:val="content"/>
        </w:behaviors>
        <w:guid w:val="{D6C6415F-E015-4732-A673-AF953B673C65}"/>
      </w:docPartPr>
      <w:docPartBody>
        <w:p w:rsidR="00CA6967" w:rsidRDefault="00EE0ED7" w:rsidP="00EE0ED7">
          <w:pPr>
            <w:pStyle w:val="2C2FE1752F874E35B2313195EF26A5F3"/>
          </w:pPr>
          <w:r w:rsidRPr="00FA4A2B">
            <w:rPr>
              <w:rStyle w:val="PlaceholderText"/>
            </w:rPr>
            <w:t>Click or tap here to enter text.</w:t>
          </w:r>
        </w:p>
      </w:docPartBody>
    </w:docPart>
    <w:docPart>
      <w:docPartPr>
        <w:name w:val="7177D8EE82B44D1A8569BB05F6E32F50"/>
        <w:category>
          <w:name w:val="General"/>
          <w:gallery w:val="placeholder"/>
        </w:category>
        <w:types>
          <w:type w:val="bbPlcHdr"/>
        </w:types>
        <w:behaviors>
          <w:behavior w:val="content"/>
        </w:behaviors>
        <w:guid w:val="{11698268-65A9-4E1D-B270-C68B94AB3B7D}"/>
      </w:docPartPr>
      <w:docPartBody>
        <w:p w:rsidR="00CA6967" w:rsidRDefault="00EE0ED7" w:rsidP="00EE0ED7">
          <w:pPr>
            <w:pStyle w:val="7177D8EE82B44D1A8569BB05F6E32F50"/>
          </w:pPr>
          <w:r w:rsidRPr="00FA4A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6C4"/>
    <w:rsid w:val="00025A6F"/>
    <w:rsid w:val="004B4168"/>
    <w:rsid w:val="00510ED2"/>
    <w:rsid w:val="00576D5D"/>
    <w:rsid w:val="006E51EB"/>
    <w:rsid w:val="007D0A94"/>
    <w:rsid w:val="0082330E"/>
    <w:rsid w:val="00B326C4"/>
    <w:rsid w:val="00CA6967"/>
    <w:rsid w:val="00EE0ED7"/>
    <w:rsid w:val="00EF13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0ED7"/>
    <w:rPr>
      <w:color w:val="666666"/>
    </w:rPr>
  </w:style>
  <w:style w:type="paragraph" w:customStyle="1" w:styleId="B807472A2B4D44EE9BA9C1BE6C8CB785">
    <w:name w:val="B807472A2B4D44EE9BA9C1BE6C8CB785"/>
    <w:rsid w:val="00B326C4"/>
  </w:style>
  <w:style w:type="paragraph" w:customStyle="1" w:styleId="D278B66348EC4645AB66789C5842BEBA">
    <w:name w:val="D278B66348EC4645AB66789C5842BEBA"/>
    <w:rsid w:val="00EE0ED7"/>
  </w:style>
  <w:style w:type="paragraph" w:customStyle="1" w:styleId="5E573BA8585E416E899EF2083EC50431">
    <w:name w:val="5E573BA8585E416E899EF2083EC50431"/>
    <w:rsid w:val="00B326C4"/>
  </w:style>
  <w:style w:type="paragraph" w:customStyle="1" w:styleId="24D5AACC2AB246A9A9AA74E58F99EEF2">
    <w:name w:val="24D5AACC2AB246A9A9AA74E58F99EEF2"/>
    <w:rsid w:val="00B326C4"/>
  </w:style>
  <w:style w:type="paragraph" w:customStyle="1" w:styleId="2C2FE1752F874E35B2313195EF26A5F3">
    <w:name w:val="2C2FE1752F874E35B2313195EF26A5F3"/>
    <w:rsid w:val="00EE0ED7"/>
  </w:style>
  <w:style w:type="paragraph" w:customStyle="1" w:styleId="7177D8EE82B44D1A8569BB05F6E32F50">
    <w:name w:val="7177D8EE82B44D1A8569BB05F6E32F50"/>
    <w:rsid w:val="00EE0E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36"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83B174-F6D9-40A4-925E-423EC4B99C67}">
  <we:reference id="wa104382081" version="1.55.1.0" store="en-US" storeType="OMEX"/>
  <we:alternateReferences>
    <we:reference id="wa104382081" version="1.55.1.0" store="" storeType="OMEX"/>
  </we:alternateReferences>
  <we:properties>
    <we:property name="MENDELEY_CITATIONS" value="[{&quot;citationID&quot;:&quot;MENDELEY_CITATION_767dc62d-7765-461a-826e-d6962ac28dcd&quot;,&quot;properties&quot;:{&quot;noteIndex&quot;:0},&quot;isEdited&quot;:false,&quot;manualOverride&quot;:{&quot;isManuallyOverridden&quot;:false,&quot;citeprocText&quot;:&quot;[1]&quot;,&quot;manualOverrideText&quot;:&quot;&quot;},&quot;citationTag&quot;:&quot;MENDELEY_CITATION_v3_eyJjaXRhdGlvbklEIjoiTUVOREVMRVlfQ0lUQVRJT05fNzY3ZGM2MmQtNzc2NS00NjFhLTgyNmUtZDY5NjJhYzI4ZGNkIiwicHJvcGVydGllcyI6eyJub3RlSW5kZXgiOjB9LCJpc0VkaXRlZCI6ZmFsc2UsIm1hbnVhbE92ZXJyaWRlIjp7ImlzTWFudWFsbHlPdmVycmlkZGVuIjpmYWxzZSwiY2l0ZXByb2NUZXh0IjoiWzFdIiwibWFudWFsT3ZlcnJpZGVUZXh0IjoiIn0sImNpdGF0aW9uSXRlbXMiOlt7ImlkIjoiODAzNmJjOWEtMzRmNC0zOTZhLThkYTgtODNjZGU5ODUyYjJkIiwiaXRlbURhdGEiOnsidHlwZSI6ImFydGljbGUtam91cm5hbCIsImlkIjoiODAzNmJjOWEtMzRmNC0zOTZhLThkYTgtODNjZGU5ODUyYjJkIiwidGl0bGUiOiJJbXBhY3Qgb2YgdGhlIENPVklELTE5IFBhbmRlbWljIG9uIEhvc3BpdGFsIEFkbWlzc2lvbiBSYXRlLCBMZW5ndGggb2YgU3RheSwgYW5kIE1vcnRhbGl0eSBSYXRlIGZvciBQYXRpZW50cyB3aXRoIENocm9uaWMgT2JzdHJ1Y3RpdmUgUHVsbW9uYXJ5IERpc2Vhc2UgRXhhY2VyYmF0aW9uOiBBIFJldHJvc3BlY3RpdmUgU3R1ZHkuIiwiYXV0aG9yIjpbeyJmYW1pbHkiOiJBYmR1bGZhdHRhaCIsImdpdmVuIjoiT21hciIsInBhcnNlLW5hbWVzIjpmYWxzZSwiZHJvcHBpbmctcGFydGljbGUiOiIiLCJub24tZHJvcHBpbmctcGFydGljbGUiOiIifSx7ImZhbWlseSI6IktvaGxpIiwiZ2l2ZW4iOiJBa3NoYXkiLCJwYXJzZS1uYW1lcyI6ZmFsc2UsImRyb3BwaW5nLXBhcnRpY2xlIjoiIiwibm9uLWRyb3BwaW5nLXBhcnRpY2xlIjoiIn0seyJmYW1pbHkiOiJXaGl0ZSIsImdpdmVuIjoiUGV0ZXIiLCJwYXJzZS1uYW1lcyI6ZmFsc2UsImRyb3BwaW5nLXBhcnRpY2xlIjoiIiwibm9uLWRyb3BwaW5nLXBhcnRpY2xlIjoiIn0seyJmYW1pbHkiOiJNaWNoYWVsIiwiZ2l2ZW4iOiJDeW50aGlhIiwicGFyc2UtbmFtZXMiOmZhbHNlLCJkcm9wcGluZy1wYXJ0aWNsZSI6IiIsIm5vbi1kcm9wcGluZy1wYXJ0aWNsZSI6IiJ9LHsiZmFtaWx5IjoiQWxuYWZvb3NpIiwiZ2l2ZW4iOiJaYWluYWIiLCJwYXJzZS1uYW1lcyI6ZmFsc2UsImRyb3BwaW5nLXBhcnRpY2xlIjoiIiwibm9uLWRyb3BwaW5nLXBhcnRpY2xlIjoiIn1dLCJjb250YWluZXItdGl0bGUiOiJKb3VybmFsIG9mIENvbW11bml0eSBIb3NwaXRhbCBJbnRlcm5hbCBNZWRpY2luZSBQZXJzcGVjdGl2ZXMiLCJJU1NOIjoiMjAwMC05NjY2IiwiaXNzdWVkIjp7ImRhdGUtcGFydHMiOltbMjAyNF1dfSwicGFnZSI6IjEiLCJpc3N1ZSI6IjIiLCJ2b2x1bWUiOiIxNCIsImNvbnRhaW5lci10aXRsZS1zaG9ydCI6IkogQ29tbXVuaXR5IEhvc3AgSW50ZXJuIE1lZCBQZXJzcGVjdCJ9LCJpc1RlbXBvcmFyeSI6ZmFsc2V9XX0=&quot;,&quot;citationItems&quot;:[{&quot;id&quot;:&quot;8036bc9a-34f4-396a-8da8-83cde9852b2d&quot;,&quot;itemData&quot;:{&quot;type&quot;:&quot;article-journal&quot;,&quot;id&quot;:&quot;8036bc9a-34f4-396a-8da8-83cde9852b2d&quot;,&quot;title&quot;:&quot;Impact of the COVID-19 Pandemic on Hospital Admission Rate, Length of Stay, and Mortality Rate for Patients with Chronic Obstructive Pulmonary Disease Exacerbation: A Retrospective Study.&quot;,&quot;author&quot;:[{&quot;family&quot;:&quot;Abdulfattah&quot;,&quot;given&quot;:&quot;Omar&quot;,&quot;parse-names&quot;:false,&quot;dropping-particle&quot;:&quot;&quot;,&quot;non-dropping-particle&quot;:&quot;&quot;},{&quot;family&quot;:&quot;Kohli&quot;,&quot;given&quot;:&quot;Akshay&quot;,&quot;parse-names&quot;:false,&quot;dropping-particle&quot;:&quot;&quot;,&quot;non-dropping-particle&quot;:&quot;&quot;},{&quot;family&quot;:&quot;White&quot;,&quot;given&quot;:&quot;Peter&quot;,&quot;parse-names&quot;:false,&quot;dropping-particle&quot;:&quot;&quot;,&quot;non-dropping-particle&quot;:&quot;&quot;},{&quot;family&quot;:&quot;Michael&quot;,&quot;given&quot;:&quot;Cynthia&quot;,&quot;parse-names&quot;:false,&quot;dropping-particle&quot;:&quot;&quot;,&quot;non-dropping-particle&quot;:&quot;&quot;},{&quot;family&quot;:&quot;Alnafoosi&quot;,&quot;given&quot;:&quot;Zainab&quot;,&quot;parse-names&quot;:false,&quot;dropping-particle&quot;:&quot;&quot;,&quot;non-dropping-particle&quot;:&quot;&quot;}],&quot;container-title&quot;:&quot;Journal of Community Hospital Internal Medicine Perspectives&quot;,&quot;ISSN&quot;:&quot;2000-9666&quot;,&quot;issued&quot;:{&quot;date-parts&quot;:[[2024]]},&quot;page&quot;:&quot;1&quot;,&quot;issue&quot;:&quot;2&quot;,&quot;volume&quot;:&quot;14&quot;,&quot;container-title-short&quot;:&quot;J Community Hosp Intern Med Perspect&quot;},&quot;isTemporary&quot;:false}]},{&quot;citationID&quot;:&quot;MENDELEY_CITATION_86b060e2-e5ba-4b6c-b6b1-fd380441b6cd&quot;,&quot;properties&quot;:{&quot;noteIndex&quot;:0},&quot;isEdited&quot;:false,&quot;manualOverride&quot;:{&quot;isManuallyOverridden&quot;:false,&quot;citeprocText&quot;:&quot;[2], [3], [4]&quot;,&quot;manualOverrideText&quot;:&quot;&quot;},&quot;citationTag&quot;:&quot;MENDELEY_CITATION_v3_eyJjaXRhdGlvbklEIjoiTUVOREVMRVlfQ0lUQVRJT05fODZiMDYwZTItZTViYS00YjZjLWI2YjEtZmQzODA0NDFiNmNkIiwicHJvcGVydGllcyI6eyJub3RlSW5kZXgiOjB9LCJpc0VkaXRlZCI6ZmFsc2UsIm1hbnVhbE92ZXJyaWRlIjp7ImlzTWFudWFsbHlPdmVycmlkZGVuIjpmYWxzZSwiY2l0ZXByb2NUZXh0IjoiWzJdLCBbM10sIFs0XSIsIm1hbnVhbE92ZXJyaWRlVGV4dCI6IiJ9LCJjaXRhdGlvbkl0ZW1zIjpbeyJpZCI6ImY5MWEyNGU4LTIwYTAtMzY4Yy05YmQyLTRjMGRkMTNiNzliZiIsIml0ZW1EYXRhIjp7InR5cGUiOiJ3ZWJwYWdlIiwiaWQiOiJmOTFhMjRlOC0yMGEwLTM2OGMtOWJkMi00YzBkZDEzYjc5YmYiLCJ0aXRsZSI6IkNPVklELTE5IFN0YXRzIiwiYXV0aG9yIjpbeyJmYW1pbHkiOiJXb3JsZG9tZXRlciIsImdpdmVuIjoiIiwicGFyc2UtbmFtZXMiOmZhbHNlLCJkcm9wcGluZy1wYXJ0aWNsZSI6IiIsIm5vbi1kcm9wcGluZy1wYXJ0aWNsZSI6IiJ9XSwiY29udGFpbmVyLXRpdGxlIjoiaHR0cHM6Ly93d3cud29ybGRvbWV0ZXJzLmluZm8vY29yb25hdmlydXMvIiwiaXNzdWVkIjp7ImRhdGUtcGFydHMiOltbMjAyNCw0LDEzXV19LCJjb250YWluZXItdGl0bGUtc2hvcnQiOiIifSwiaXNUZW1wb3JhcnkiOmZhbHNlfSx7ImlkIjoiYjkxN2FhYTMtZTcxMy0zZGNmLWJmZjAtODc1OTkxM2RlOWI4IiwiaXRlbURhdGEiOnsidHlwZSI6IndlYnBhZ2UiLCJpZCI6ImI5MTdhYWEzLWU3MTMtM2RjZi1iZmYwLTg3NTk5MTNkZTliOCIsInRpdGxlIjoiQ0RDIE11c2V1bSBDT1ZJRC0xOSBUaW1lbGluZSIsImF1dGhvciI6W3siZmFtaWx5IjoiQ2VudGVycyBmb3IgRGlzZWFzZSBDb250cm9sIGFuZCBQcmV2ZW50aW9uIiwiZ2l2ZW4iOiIiLCJwYXJzZS1uYW1lcyI6ZmFsc2UsImRyb3BwaW5nLXBhcnRpY2xlIjoiIiwibm9uLWRyb3BwaW5nLXBhcnRpY2xlIjoiIn1dLCJjb250YWluZXItdGl0bGUiOiJodHRwczovL3d3dy5jZGMuZ292L211c2V1bS90aW1lbGluZS9jb3ZpZDE5Lmh0bWwiLCJpc3N1ZWQiOnsiZGF0ZS1wYXJ0cyI6W1syMDI0LDQsMTldXX0sImNvbnRhaW5lci10aXRsZS1zaG9ydCI6IiJ9LCJpc1RlbXBvcmFyeSI6ZmFsc2V9LHsiaWQiOiJmYmM0MjlkOC01NzIzLTNkM2ItYTg1MS05YzgwMTA3ZDAxODciLCJpdGVtRGF0YSI6eyJ0eXBlIjoiYXJ0aWNsZS1qb3VybmFsIiwiaWQiOiJmYmM0MjlkOC01NzIzLTNkM2ItYTg1MS05YzgwMTA3ZDAxODciLCJ0aXRsZSI6IldITyBkZWNsYXJlcyBDT1ZJRC0xOSBhIHBhbmRlbWljIiwiYXV0aG9yIjpbeyJmYW1pbHkiOiJDdWNpbm90dGEiLCJnaXZlbiI6IkRvbWVuaWNvIiwicGFyc2UtbmFtZXMiOmZhbHNlLCJkcm9wcGluZy1wYXJ0aWNsZSI6IiIsIm5vbi1kcm9wcGluZy1wYXJ0aWNsZSI6IiJ9LHsiZmFtaWx5IjoiVmFuZWxsaSIsImdpdmVuIjoiTWF1cml6aW8iLCJwYXJzZS1uYW1lcyI6ZmFsc2UsImRyb3BwaW5nLXBhcnRpY2xlIjoiIiwibm9uLWRyb3BwaW5nLXBhcnRpY2xlIjoiIn1dLCJjb250YWluZXItdGl0bGUiOiJBY3RhIGJpbyBtZWRpY2E6IEF0ZW5laSBwYXJtZW5zaXMiLCJpc3N1ZWQiOnsiZGF0ZS1wYXJ0cyI6W1syMDIwXV19LCJwYWdlIjoiMTU3IiwicHVibGlzaGVyIjoiTWF0dGlvbGkgMTg4NSIsImlzc3VlIjoiMSIsInZvbHVtZSI6IjkxIn0sImlzVGVtcG9yYXJ5IjpmYWxzZX1dfQ==&quot;,&quot;citationItems&quot;:[{&quot;id&quot;:&quot;f91a24e8-20a0-368c-9bd2-4c0dd13b79bf&quot;,&quot;itemData&quot;:{&quot;type&quot;:&quot;webpage&quot;,&quot;id&quot;:&quot;f91a24e8-20a0-368c-9bd2-4c0dd13b79bf&quot;,&quot;title&quot;:&quot;COVID-19 Stats&quot;,&quot;author&quot;:[{&quot;family&quot;:&quot;Worldometer&quot;,&quot;given&quot;:&quot;&quot;,&quot;parse-names&quot;:false,&quot;dropping-particle&quot;:&quot;&quot;,&quot;non-dropping-particle&quot;:&quot;&quot;}],&quot;container-title&quot;:&quot;https://www.worldometers.info/coronavirus/&quot;,&quot;issued&quot;:{&quot;date-parts&quot;:[[2024,4,13]]},&quot;container-title-short&quot;:&quot;&quot;},&quot;isTemporary&quot;:false},{&quot;id&quot;:&quot;b917aaa3-e713-3dcf-bff0-8759913de9b8&quot;,&quot;itemData&quot;:{&quot;type&quot;:&quot;webpage&quot;,&quot;id&quot;:&quot;b917aaa3-e713-3dcf-bff0-8759913de9b8&quot;,&quot;title&quot;:&quot;CDC Museum COVID-19 Timeline&quot;,&quot;author&quot;:[{&quot;family&quot;:&quot;Centers for Disease Control and Prevention&quot;,&quot;given&quot;:&quot;&quot;,&quot;parse-names&quot;:false,&quot;dropping-particle&quot;:&quot;&quot;,&quot;non-dropping-particle&quot;:&quot;&quot;}],&quot;container-title&quot;:&quot;https://www.cdc.gov/museum/timeline/covid19.html&quot;,&quot;issued&quot;:{&quot;date-parts&quot;:[[2024,4,19]]},&quot;container-title-short&quot;:&quot;&quot;},&quot;isTemporary&quot;:false},{&quot;id&quot;:&quot;fbc429d8-5723-3d3b-a851-9c80107d0187&quot;,&quot;itemData&quot;:{&quot;type&quot;:&quot;article-journal&quot;,&quot;id&quot;:&quot;fbc429d8-5723-3d3b-a851-9c80107d0187&quot;,&quot;title&quot;:&quot;WHO declares COVID-19 a pandemic&quot;,&quot;author&quot;:[{&quot;family&quot;:&quot;Cucinotta&quot;,&quot;given&quot;:&quot;Domenico&quot;,&quot;parse-names&quot;:false,&quot;dropping-particle&quot;:&quot;&quot;,&quot;non-dropping-particle&quot;:&quot;&quot;},{&quot;family&quot;:&quot;Vanelli&quot;,&quot;given&quot;:&quot;Maurizio&quot;,&quot;parse-names&quot;:false,&quot;dropping-particle&quot;:&quot;&quot;,&quot;non-dropping-particle&quot;:&quot;&quot;}],&quot;container-title&quot;:&quot;Acta bio medica: Atenei parmensis&quot;,&quot;issued&quot;:{&quot;date-parts&quot;:[[2020]]},&quot;page&quot;:&quot;157&quot;,&quot;publisher&quot;:&quot;Mattioli 1885&quot;,&quot;issue&quot;:&quot;1&quot;,&quot;volume&quot;:&quot;91&quot;},&quot;isTemporary&quot;:false}]},{&quot;citationID&quot;:&quot;MENDELEY_CITATION_f88b6dc5-d9ba-4765-b745-23e9690530e5&quot;,&quot;properties&quot;:{&quot;noteIndex&quot;:0},&quot;isEdited&quot;:false,&quot;manualOverride&quot;:{&quot;isManuallyOverridden&quot;:false,&quot;citeprocText&quot;:&quot;[5]&quot;,&quot;manualOverrideText&quot;:&quot;&quot;},&quot;citationTag&quot;:&quot;MENDELEY_CITATION_v3_eyJjaXRhdGlvbklEIjoiTUVOREVMRVlfQ0lUQVRJT05fZjg4YjZkYzUtZDliYS00NzY1LWI3NDUtMjNlOTY5MDUzMGU1IiwicHJvcGVydGllcyI6eyJub3RlSW5kZXgiOjB9LCJpc0VkaXRlZCI6ZmFsc2UsIm1hbnVhbE92ZXJyaWRlIjp7ImlzTWFudWFsbHlPdmVycmlkZGVuIjpmYWxzZSwiY2l0ZXByb2NUZXh0IjoiWzVdIiwibWFudWFsT3ZlcnJpZGVUZXh0IjoiIn0sImNpdGF0aW9uSXRlbXMiOlt7ImlkIjoiMjExN2IzOGQtYjJhOS0zY2JhLTkwMjgtMDRkOTZmMWVjZGVmIiwiaXRlbURhdGEiOnsidHlwZSI6ImFydGljbGUtam91cm5hbCIsImlkIjoiMjExN2IzOGQtYjJhOS0zY2JhLTkwMjgtMDRkOTZmMWVjZGVmIiwidGl0bGUiOiJCYXNlbGluZSBjaGFyYWN0ZXJpc3RpY3MgYW5kIG91dGNvbWVzIG9mIDE1OTEgcGF0aWVudHMgaW5mZWN0ZWQgd2l0aCBTQVJTLUNvVi0yIGFkbWl0dGVkIHRvIElDVXMgb2YgdGhlIExvbWJhcmR5IFJlZ2lvbiwgSXRhbHkiLCJhdXRob3IiOlt7ImZhbWlseSI6IkdyYXNzZWxsaSIsImdpdmVuIjoiR2lhY29tbyIsInBhcnNlLW5hbWVzIjpmYWxzZSwiZHJvcHBpbmctcGFydGljbGUiOiIiLCJub24tZHJvcHBpbmctcGFydGljbGUiOiIifSx7ImZhbWlseSI6IlphbmdyaWxsbyIsImdpdmVuIjoiQWxiZXJ0byIsInBhcnNlLW5hbWVzIjpmYWxzZSwiZHJvcHBpbmctcGFydGljbGUiOiIiLCJub24tZHJvcHBpbmctcGFydGljbGUiOiIifSx7ImZhbWlseSI6IlphbmVsbGEiLCJnaXZlbiI6IkFsYmVydG8iLCJwYXJzZS1uYW1lcyI6ZmFsc2UsImRyb3BwaW5nLXBhcnRpY2xlIjoiIiwibm9uLWRyb3BwaW5nLXBhcnRpY2xlIjoiIn0seyJmYW1pbHkiOiJBbnRvbmVsbGkiLCJnaXZlbiI6Ik1hc3NpbW8iLCJwYXJzZS1uYW1lcyI6ZmFsc2UsImRyb3BwaW5nLXBhcnRpY2xlIjoiIiwibm9uLWRyb3BwaW5nLXBhcnRpY2xlIjoiIn0seyJmYW1pbHkiOiJDYWJyaW5pIiwiZ2l2ZW4iOiJMdWNhIiwicGFyc2UtbmFtZXMiOmZhbHNlLCJkcm9wcGluZy1wYXJ0aWNsZSI6IiIsIm5vbi1kcm9wcGluZy1wYXJ0aWNsZSI6IiJ9LHsiZmFtaWx5IjoiQ2FzdGVsbGkiLCJnaXZlbiI6IkFudG9uaW8iLCJwYXJzZS1uYW1lcyI6ZmFsc2UsImRyb3BwaW5nLXBhcnRpY2xlIjoiIiwibm9uLWRyb3BwaW5nLXBhcnRpY2xlIjoiIn0seyJmYW1pbHkiOiJDZXJlZGEiLCJnaXZlbiI6IkRhbmlsbyIsInBhcnNlLW5hbWVzIjpmYWxzZSwiZHJvcHBpbmctcGFydGljbGUiOiIiLCJub24tZHJvcHBpbmctcGFydGljbGUiOiIifSx7ImZhbWlseSI6IkNvbHVjY2VsbG8iLCJnaXZlbiI6IkFudG9uaW8iLCJwYXJzZS1uYW1lcyI6ZmFsc2UsImRyb3BwaW5nLXBhcnRpY2xlIjoiIiwibm9uLWRyb3BwaW5nLXBhcnRpY2xlIjoiIn0seyJmYW1pbHkiOiJGb3RpIiwiZ2l2ZW4iOiJHaXVzZXBwZSIsInBhcnNlLW5hbWVzIjpmYWxzZSwiZHJvcHBpbmctcGFydGljbGUiOiIiLCJub24tZHJvcHBpbmctcGFydGljbGUiOiIifSx7ImZhbWlseSI6IkZ1bWFnYWxsaSIsImdpdmVuIjoiUm9iZXJ0byIsInBhcnNlLW5hbWVzIjpmYWxzZSwiZHJvcHBpbmctcGFydGljbGUiOiIiLCJub24tZHJvcHBpbmctcGFydGljbGUiOiIifV0sImNvbnRhaW5lci10aXRsZSI6IkphbWEiLCJjb250YWluZXItdGl0bGUtc2hvcnQiOiJKQU1BIiwiSVNTTiI6IjAwOTgtNzQ4NCIsImlzc3VlZCI6eyJkYXRlLXBhcnRzIjpbWzIwMjBdXX0sInBhZ2UiOiIxNTc0LTE1ODEiLCJwdWJsaXNoZXIiOiJBbWVyaWNhbiBNZWRpY2FsIEFzc29jaWF0aW9uIiwiaXNzdWUiOiIxNiIsInZvbHVtZSI6IjMyMyJ9LCJpc1RlbXBvcmFyeSI6ZmFsc2V9XX0=&quot;,&quot;citationItems&quot;:[{&quot;id&quot;:&quot;2117b38d-b2a9-3cba-9028-04d96f1ecdef&quot;,&quot;itemData&quot;:{&quot;type&quot;:&quot;article-journal&quot;,&quot;id&quot;:&quot;2117b38d-b2a9-3cba-9028-04d96f1ecdef&quot;,&quot;title&quot;:&quot;Baseline characteristics and outcomes of 1591 patients infected with SARS-CoV-2 admitted to ICUs of the Lombardy Region, Italy&quot;,&quot;author&quot;:[{&quot;family&quot;:&quot;Grasselli&quot;,&quot;given&quot;:&quot;Giacomo&quot;,&quot;parse-names&quot;:false,&quot;dropping-particle&quot;:&quot;&quot;,&quot;non-dropping-particle&quot;:&quot;&quot;},{&quot;family&quot;:&quot;Zangrillo&quot;,&quot;given&quot;:&quot;Alberto&quot;,&quot;parse-names&quot;:false,&quot;dropping-particle&quot;:&quot;&quot;,&quot;non-dropping-particle&quot;:&quot;&quot;},{&quot;family&quot;:&quot;Zanella&quot;,&quot;given&quot;:&quot;Alberto&quot;,&quot;parse-names&quot;:false,&quot;dropping-particle&quot;:&quot;&quot;,&quot;non-dropping-particle&quot;:&quot;&quot;},{&quot;family&quot;:&quot;Antonelli&quot;,&quot;given&quot;:&quot;Massimo&quot;,&quot;parse-names&quot;:false,&quot;dropping-particle&quot;:&quot;&quot;,&quot;non-dropping-particle&quot;:&quot;&quot;},{&quot;family&quot;:&quot;Cabrini&quot;,&quot;given&quot;:&quot;Luca&quot;,&quot;parse-names&quot;:false,&quot;dropping-particle&quot;:&quot;&quot;,&quot;non-dropping-particle&quot;:&quot;&quot;},{&quot;family&quot;:&quot;Castelli&quot;,&quot;given&quot;:&quot;Antonio&quot;,&quot;parse-names&quot;:false,&quot;dropping-particle&quot;:&quot;&quot;,&quot;non-dropping-particle&quot;:&quot;&quot;},{&quot;family&quot;:&quot;Cereda&quot;,&quot;given&quot;:&quot;Danilo&quot;,&quot;parse-names&quot;:false,&quot;dropping-particle&quot;:&quot;&quot;,&quot;non-dropping-particle&quot;:&quot;&quot;},{&quot;family&quot;:&quot;Coluccello&quot;,&quot;given&quot;:&quot;Antonio&quot;,&quot;parse-names&quot;:false,&quot;dropping-particle&quot;:&quot;&quot;,&quot;non-dropping-particle&quot;:&quot;&quot;},{&quot;family&quot;:&quot;Foti&quot;,&quot;given&quot;:&quot;Giuseppe&quot;,&quot;parse-names&quot;:false,&quot;dropping-particle&quot;:&quot;&quot;,&quot;non-dropping-particle&quot;:&quot;&quot;},{&quot;family&quot;:&quot;Fumagalli&quot;,&quot;given&quot;:&quot;Roberto&quot;,&quot;parse-names&quot;:false,&quot;dropping-particle&quot;:&quot;&quot;,&quot;non-dropping-particle&quot;:&quot;&quot;}],&quot;container-title&quot;:&quot;Jama&quot;,&quot;container-title-short&quot;:&quot;JAMA&quot;,&quot;ISSN&quot;:&quot;0098-7484&quot;,&quot;issued&quot;:{&quot;date-parts&quot;:[[2020]]},&quot;page&quot;:&quot;1574-1581&quot;,&quot;publisher&quot;:&quot;American Medical Association&quot;,&quot;issue&quot;:&quot;16&quot;,&quot;volume&quot;:&quot;323&quot;},&quot;isTemporary&quot;:false}]},{&quot;citationID&quot;:&quot;MENDELEY_CITATION_2f647197-2543-4fdc-8fbf-8c5e48678e30&quot;,&quot;properties&quot;:{&quot;noteIndex&quot;:0},&quot;isEdited&quot;:false,&quot;manualOverride&quot;:{&quot;isManuallyOverridden&quot;:false,&quot;citeprocText&quot;:&quot;[6]&quot;,&quot;manualOverrideText&quot;:&quot;&quot;},&quot;citationTag&quot;:&quot;MENDELEY_CITATION_v3_eyJjaXRhdGlvbklEIjoiTUVOREVMRVlfQ0lUQVRJT05fMmY2NDcxOTctMjU0My00ZmRjLThmYmYtOGM1ZTQ4Njc4ZTMwIiwicHJvcGVydGllcyI6eyJub3RlSW5kZXgiOjB9LCJpc0VkaXRlZCI6ZmFsc2UsIm1hbnVhbE92ZXJyaWRlIjp7ImlzTWFudWFsbHlPdmVycmlkZGVuIjpmYWxzZSwiY2l0ZXByb2NUZXh0IjoiWzZdIiwibWFudWFsT3ZlcnJpZGVUZXh0IjoiIn0sImNpdGF0aW9uSXRlbXMiOlt7ImlkIjoiMGFkNGRkNTctOGY4MS0zYWZkLThhMzktN2QyMTgyY2M2ZjQ2IiwiaXRlbURhdGEiOnsidHlwZSI6ImFydGljbGUtam91cm5hbCIsImlkIjoiMGFkNGRkNTctOGY4MS0zYWZkLThhMzktN2QyMTgyY2M2ZjQ2IiwidGl0bGUiOiJSaXNrIGZhY3RvcnMgZm9yIGludGVuc2l2ZSBjYXJlIHVuaXQgYWRtaXNzaW9uIGFuZCBpbi1ob3NwaXRhbCBtb3J0YWxpdHkgYW1vbmcgaG9zcGl0YWxpemVkIGFkdWx0cyBpZGVudGlmaWVkIHRocm91Z2ggdGhlIFVTIGNvcm9uYXZpcnVzIGRpc2Vhc2UgMjAxOSAoQ09WSUQtMTkpLWFzc29jaWF0ZWQgaG9zcGl0YWxpemF0aW9uIHN1cnZlaWxsYW5jZSBuZXR3b3JrIChDT1ZJRC1ORVQpIiwiYXV0aG9yIjpbeyJmYW1pbHkiOiJLaW0iLCJnaXZlbiI6IkxpbmRzYXkiLCJwYXJzZS1uYW1lcyI6ZmFsc2UsImRyb3BwaW5nLXBhcnRpY2xlIjoiIiwibm9uLWRyb3BwaW5nLXBhcnRpY2xlIjoiIn0seyJmYW1pbHkiOiJHYXJnIiwiZ2l2ZW4iOiJTaGlraGEiLCJwYXJzZS1uYW1lcyI6ZmFsc2UsImRyb3BwaW5nLXBhcnRpY2xlIjoiIiwibm9uLWRyb3BwaW5nLXBhcnRpY2xlIjoiIn0seyJmYW1pbHkiOiJP4oCZSGFsbG9yYW4iLCJnaXZlbiI6IkFsaXNzYSIsInBhcnNlLW5hbWVzIjpmYWxzZSwiZHJvcHBpbmctcGFydGljbGUiOiIiLCJub24tZHJvcHBpbmctcGFydGljbGUiOiIifSx7ImZhbWlseSI6IldoaXRha2VyIiwiZ2l2ZW4iOiJNaWNoYWVsIiwicGFyc2UtbmFtZXMiOmZhbHNlLCJkcm9wcGluZy1wYXJ0aWNsZSI6IiIsIm5vbi1kcm9wcGluZy1wYXJ0aWNsZSI6IiJ9LHsiZmFtaWx5IjoiUGhhbSIsImdpdmVuIjoiSHVvbmciLCJwYXJzZS1uYW1lcyI6ZmFsc2UsImRyb3BwaW5nLXBhcnRpY2xlIjoiIiwibm9uLWRyb3BwaW5nLXBhcnRpY2xlIjoiIn0seyJmYW1pbHkiOiJBbmRlcnNvbiIsImdpdmVuIjoiRXZhbiBKIiwicGFyc2UtbmFtZXMiOmZhbHNlLCJkcm9wcGluZy1wYXJ0aWNsZSI6IiIsIm5vbi1kcm9wcGluZy1wYXJ0aWNsZSI6IiJ9LHsiZmFtaWx5IjoiQXJtaXN0ZWFkIiwiZ2l2ZW4iOiJJc2FhYyIsInBhcnNlLW5hbWVzIjpmYWxzZSwiZHJvcHBpbmctcGFydGljbGUiOiIiLCJub24tZHJvcHBpbmctcGFydGljbGUiOiIifSx7ImZhbWlseSI6IkJlbm5ldHQiLCJnaXZlbiI6Ik5hbmN5IE0iLCJwYXJzZS1uYW1lcyI6ZmFsc2UsImRyb3BwaW5nLXBhcnRpY2xlIjoiIiwibm9uLWRyb3BwaW5nLXBhcnRpY2xlIjoiIn0seyJmYW1pbHkiOiJCaWxsaW5nIiwiZ2l2ZW4iOiJMYXVyaWUiLCJwYXJzZS1uYW1lcyI6ZmFsc2UsImRyb3BwaW5nLXBhcnRpY2xlIjoiIiwibm9uLWRyb3BwaW5nLXBhcnRpY2xlIjoiIn0seyJmYW1pbHkiOiJDb21vLVNhYmV0dGkiLCJnaXZlbiI6IkthdGhyeW4iLCJwYXJzZS1uYW1lcyI6ZmFsc2UsImRyb3BwaW5nLXBhcnRpY2xlIjoiIiwibm9uLWRyb3BwaW5nLXBhcnRpY2xlIjoiIn1dLCJjb250YWluZXItdGl0bGUiOiJDbGluaWNhbCBpbmZlY3Rpb3VzIGRpc2Vhc2VzIiwiSVNTTiI6IjEwNTgtNDgzOCIsImlzc3VlZCI6eyJkYXRlLXBhcnRzIjpbWzIwMjFdXX0sInBhZ2UiOiJlMjA2LWUyMTQiLCJwdWJsaXNoZXIiOiJPeGZvcmQgVW5pdmVyc2l0eSBQcmVzcyBVUyIsImlzc3VlIjoiOSIsInZvbHVtZSI6IjcyIiwiY29udGFpbmVyLXRpdGxlLXNob3J0IjoiIn0sImlzVGVtcG9yYXJ5IjpmYWxzZX1dfQ==&quot;,&quot;citationItems&quot;:[{&quot;id&quot;:&quot;0ad4dd57-8f81-3afd-8a39-7d2182cc6f46&quot;,&quot;itemData&quot;:{&quot;type&quot;:&quot;article-journal&quot;,&quot;id&quot;:&quot;0ad4dd57-8f81-3afd-8a39-7d2182cc6f46&quot;,&quot;title&quot;:&quot;Risk factors for intensive care unit admission and in-hospital mortality among hospitalized adults identified through the US coronavirus disease 2019 (COVID-19)-associated hospitalization surveillance network (COVID-NET)&quot;,&quot;author&quot;:[{&quot;family&quot;:&quot;Kim&quot;,&quot;given&quot;:&quot;Lindsay&quot;,&quot;parse-names&quot;:false,&quot;dropping-particle&quot;:&quot;&quot;,&quot;non-dropping-particle&quot;:&quot;&quot;},{&quot;family&quot;:&quot;Garg&quot;,&quot;given&quot;:&quot;Shikha&quot;,&quot;parse-names&quot;:false,&quot;dropping-particle&quot;:&quot;&quot;,&quot;non-dropping-particle&quot;:&quot;&quot;},{&quot;family&quot;:&quot;O’Halloran&quot;,&quot;given&quot;:&quot;Alissa&quot;,&quot;parse-names&quot;:false,&quot;dropping-particle&quot;:&quot;&quot;,&quot;non-dropping-particle&quot;:&quot;&quot;},{&quot;family&quot;:&quot;Whitaker&quot;,&quot;given&quot;:&quot;Michael&quot;,&quot;parse-names&quot;:false,&quot;dropping-particle&quot;:&quot;&quot;,&quot;non-dropping-particle&quot;:&quot;&quot;},{&quot;family&quot;:&quot;Pham&quot;,&quot;given&quot;:&quot;Huong&quot;,&quot;parse-names&quot;:false,&quot;dropping-particle&quot;:&quot;&quot;,&quot;non-dropping-particle&quot;:&quot;&quot;},{&quot;family&quot;:&quot;Anderson&quot;,&quot;given&quot;:&quot;Evan J&quot;,&quot;parse-names&quot;:false,&quot;dropping-particle&quot;:&quot;&quot;,&quot;non-dropping-particle&quot;:&quot;&quot;},{&quot;family&quot;:&quot;Armistead&quot;,&quot;given&quot;:&quot;Isaac&quot;,&quot;parse-names&quot;:false,&quot;dropping-particle&quot;:&quot;&quot;,&quot;non-dropping-particle&quot;:&quot;&quot;},{&quot;family&quot;:&quot;Bennett&quot;,&quot;given&quot;:&quot;Nancy M&quot;,&quot;parse-names&quot;:false,&quot;dropping-particle&quot;:&quot;&quot;,&quot;non-dropping-particle&quot;:&quot;&quot;},{&quot;family&quot;:&quot;Billing&quot;,&quot;given&quot;:&quot;Laurie&quot;,&quot;parse-names&quot;:false,&quot;dropping-particle&quot;:&quot;&quot;,&quot;non-dropping-particle&quot;:&quot;&quot;},{&quot;family&quot;:&quot;Como-Sabetti&quot;,&quot;given&quot;:&quot;Kathryn&quot;,&quot;parse-names&quot;:false,&quot;dropping-particle&quot;:&quot;&quot;,&quot;non-dropping-particle&quot;:&quot;&quot;}],&quot;container-title&quot;:&quot;Clinical infectious diseases&quot;,&quot;ISSN&quot;:&quot;1058-4838&quot;,&quot;issued&quot;:{&quot;date-parts&quot;:[[2021]]},&quot;page&quot;:&quot;e206-e214&quot;,&quot;publisher&quot;:&quot;Oxford University Press US&quot;,&quot;issue&quot;:&quot;9&quot;,&quot;volume&quot;:&quot;72&quot;,&quot;container-title-short&quot;:&quot;&quot;},&quot;isTemporary&quot;:false}]},{&quot;citationID&quot;:&quot;MENDELEY_CITATION_6c78107e-54d6-454b-87ee-8f0d1cd1d6cf&quot;,&quot;properties&quot;:{&quot;noteIndex&quot;:0},&quot;isEdited&quot;:false,&quot;manualOverride&quot;:{&quot;isManuallyOverridden&quot;:false,&quot;citeprocText&quot;:&quot;[7]&quot;,&quot;manualOverrideText&quot;:&quot;&quot;},&quot;citationTag&quot;:&quot;MENDELEY_CITATION_v3_eyJjaXRhdGlvbklEIjoiTUVOREVMRVlfQ0lUQVRJT05fNmM3ODEwN2UtNTRkNi00NTRiLTg3ZWUtOGYwZDFjZDFkNmNmIiwicHJvcGVydGllcyI6eyJub3RlSW5kZXgiOjB9LCJpc0VkaXRlZCI6ZmFsc2UsIm1hbnVhbE92ZXJyaWRlIjp7ImlzTWFudWFsbHlPdmVycmlkZGVuIjpmYWxzZSwiY2l0ZXByb2NUZXh0IjoiWzddIiwibWFudWFsT3ZlcnJpZGVUZXh0IjoiIn0sImNpdGF0aW9uSXRlbXMiOlt7ImlkIjoiMTkxNjFjZjctODgwOS0zNGQ5LTkzOWUtODM5ODNhM2ExYmQ3IiwiaXRlbURhdGEiOnsidHlwZSI6ImFydGljbGUtam91cm5hbCIsImlkIjoiMTkxNjFjZjctODgwOS0zNGQ5LTkzOWUtODM5ODNhM2ExYmQ3IiwidGl0bGUiOiJTZXZlcml0eSBvZiBDT1ZJRC0xOSBjYXNlcyBpbiB0aGUgbW9udGhzIG9mIHByZWRvbWluYW5jZSBvZiB0aGUgQWxwaGEgYW5kIERlbHRhIHZhcmlhbnRzIiwiYXV0aG9yIjpbeyJmYW1pbHkiOiJGbG9yZW5zYSIsImdpdmVuIjoiRCIsInBhcnNlLW5hbWVzIjpmYWxzZSwiZHJvcHBpbmctcGFydGljbGUiOiIiLCJub24tZHJvcHBpbmctcGFydGljbGUiOiIifSx7ImZhbWlseSI6Ik1hdGVvIiwiZ2l2ZW4iOiJKIiwicGFyc2UtbmFtZXMiOmZhbHNlLCJkcm9wcGluZy1wYXJ0aWNsZSI6IiIsIm5vbi1kcm9wcGluZy1wYXJ0aWNsZSI6IiJ9LHsiZmFtaWx5IjoiU3BhaW1vYyIsImdpdmVuIjoiUiIsInBhcnNlLW5hbWVzIjpmYWxzZSwiZHJvcHBpbmctcGFydGljbGUiOiIiLCJub24tZHJvcHBpbmctcGFydGljbGUiOiIifSx7ImZhbWlseSI6Ik1pcmV0IiwiZ2l2ZW4iOiJDIiwicGFyc2UtbmFtZXMiOmZhbHNlLCJkcm9wcGluZy1wYXJ0aWNsZSI6IiIsIm5vbi1kcm9wcGluZy1wYXJ0aWNsZSI6IiJ9LHsiZmFtaWx5IjoiR29kb3kiLCJnaXZlbiI6IlMiLCJwYXJzZS1uYW1lcyI6ZmFsc2UsImRyb3BwaW5nLXBhcnRpY2xlIjoiIiwibm9uLWRyb3BwaW5nLXBhcnRpY2xlIjoiIn0seyJmYW1pbHkiOiJTb2xzb25hIiwiZ2l2ZW4iOiJGIiwicGFyc2UtbmFtZXMiOmZhbHNlLCJkcm9wcGluZy1wYXJ0aWNsZSI6IiIsIm5vbi1kcm9wcGluZy1wYXJ0aWNsZSI6IiJ9LHsiZmFtaWx5IjoiR29kb3kiLCJnaXZlbiI6IlAiLCJwYXJzZS1uYW1lcyI6ZmFsc2UsImRyb3BwaW5nLXBhcnRpY2xlIjoiIiwibm9uLWRyb3BwaW5nLXBhcnRpY2xlIjoiIn1dLCJjb250YWluZXItdGl0bGUiOiJTY2llbnRpZmljIFJlcG9ydHMiLCJjb250YWluZXItdGl0bGUtc2hvcnQiOiJTY2kgUmVwIiwiSVNTTiI6IjIwNDUtMjMyMiIsImlzc3VlZCI6eyJkYXRlLXBhcnRzIjpbWzIwMjJdXX0sInBhZ2UiOiIxNTQ1NiIsInB1Ymxpc2hlciI6Ik5hdHVyZSBQdWJsaXNoaW5nIEdyb3VwIFVLIExvbmRvbiIsImlzc3VlIjoiMSIsInZvbHVtZSI6IjEyIn0sImlzVGVtcG9yYXJ5IjpmYWxzZX1dfQ==&quot;,&quot;citationItems&quot;:[{&quot;id&quot;:&quot;19161cf7-8809-34d9-939e-83983a3a1bd7&quot;,&quot;itemData&quot;:{&quot;type&quot;:&quot;article-journal&quot;,&quot;id&quot;:&quot;19161cf7-8809-34d9-939e-83983a3a1bd7&quot;,&quot;title&quot;:&quot;Severity of COVID-19 cases in the months of predominance of the Alpha and Delta variants&quot;,&quot;author&quot;:[{&quot;family&quot;:&quot;Florensa&quot;,&quot;given&quot;:&quot;D&quot;,&quot;parse-names&quot;:false,&quot;dropping-particle&quot;:&quot;&quot;,&quot;non-dropping-particle&quot;:&quot;&quot;},{&quot;family&quot;:&quot;Mateo&quot;,&quot;given&quot;:&quot;J&quot;,&quot;parse-names&quot;:false,&quot;dropping-particle&quot;:&quot;&quot;,&quot;non-dropping-particle&quot;:&quot;&quot;},{&quot;family&quot;:&quot;Spaimoc&quot;,&quot;given&quot;:&quot;R&quot;,&quot;parse-names&quot;:false,&quot;dropping-particle&quot;:&quot;&quot;,&quot;non-dropping-particle&quot;:&quot;&quot;},{&quot;family&quot;:&quot;Miret&quot;,&quot;given&quot;:&quot;C&quot;,&quot;parse-names&quot;:false,&quot;dropping-particle&quot;:&quot;&quot;,&quot;non-dropping-particle&quot;:&quot;&quot;},{&quot;family&quot;:&quot;Godoy&quot;,&quot;given&quot;:&quot;S&quot;,&quot;parse-names&quot;:false,&quot;dropping-particle&quot;:&quot;&quot;,&quot;non-dropping-particle&quot;:&quot;&quot;},{&quot;family&quot;:&quot;Solsona&quot;,&quot;given&quot;:&quot;F&quot;,&quot;parse-names&quot;:false,&quot;dropping-particle&quot;:&quot;&quot;,&quot;non-dropping-particle&quot;:&quot;&quot;},{&quot;family&quot;:&quot;Godoy&quot;,&quot;given&quot;:&quot;P&quot;,&quot;parse-names&quot;:false,&quot;dropping-particle&quot;:&quot;&quot;,&quot;non-dropping-particle&quot;:&quot;&quot;}],&quot;container-title&quot;:&quot;Scientific Reports&quot;,&quot;container-title-short&quot;:&quot;Sci Rep&quot;,&quot;ISSN&quot;:&quot;2045-2322&quot;,&quot;issued&quot;:{&quot;date-parts&quot;:[[2022]]},&quot;page&quot;:&quot;15456&quot;,&quot;publisher&quot;:&quot;Nature Publishing Group UK London&quot;,&quot;issue&quot;:&quot;1&quot;,&quot;volume&quot;:&quot;12&quot;},&quot;isTemporary&quot;:false}]},{&quot;citationID&quot;:&quot;MENDELEY_CITATION_c647dab0-f3f2-4018-98f5-4b997958cc7e&quot;,&quot;properties&quot;:{&quot;noteIndex&quot;:0},&quot;isEdited&quot;:false,&quot;manualOverride&quot;:{&quot;isManuallyOverridden&quot;:false,&quot;citeprocText&quot;:&quot;[8]&quot;,&quot;manualOverrideText&quot;:&quot;&quot;},&quot;citationTag&quot;:&quot;MENDELEY_CITATION_v3_eyJjaXRhdGlvbklEIjoiTUVOREVMRVlfQ0lUQVRJT05fYzY0N2RhYjAtZjNmMi00MDE4LTk4ZjUtNGI5OTc5NThjYzdlIiwicHJvcGVydGllcyI6eyJub3RlSW5kZXgiOjB9LCJpc0VkaXRlZCI6ZmFsc2UsIm1hbnVhbE92ZXJyaWRlIjp7ImlzTWFudWFsbHlPdmVycmlkZGVuIjpmYWxzZSwiY2l0ZXByb2NUZXh0IjoiWzhdIiwibWFudWFsT3ZlcnJpZGVUZXh0IjoiIn0sImNpdGF0aW9uSXRlbXMiOlt7ImlkIjoiNzA2MTNmNDQtMTk1ZS0zM2JlLWE1ZjItNmExNDU3YzQyMDliIiwiaXRlbURhdGEiOnsidHlwZSI6ImFydGljbGUtam91cm5hbCIsImlkIjoiNzA2MTNmNDQtMTk1ZS0zM2JlLWE1ZjItNmExNDU3YzQyMDliIiwidGl0bGUiOiJBbiBhbmFseXNpcyBvZiBDT1ZJRC0xOSBtb3J0YWxpdHkgZHVyaW5nIHRoZSBkb21pbmFuY3kgb2YgYWxwaGEsIGRlbHRhLCBhbmQgb21pY3JvbiBpbiB0aGUgVVNBIiwiYXV0aG9yIjpbeyJmYW1pbHkiOiJUYWJhdGFiYWkiLCJnaXZlbiI6Ik1vaGFtbWFkIiwicGFyc2UtbmFtZXMiOmZhbHNlLCJkcm9wcGluZy1wYXJ0aWNsZSI6IiIsIm5vbi1kcm9wcGluZy1wYXJ0aWNsZSI6IiJ9LHsiZmFtaWx5IjoiSnVhcmV6IiwiZ2l2ZW4iOiJQYXVsIEQiLCJwYXJzZS1uYW1lcyI6ZmFsc2UsImRyb3BwaW5nLXBhcnRpY2xlIjoiIiwibm9uLWRyb3BwaW5nLXBhcnRpY2xlIjoiIn0seyJmYW1pbHkiOiJNYXR0aGV3cy1KdWFyZXoiLCJnaXZlbiI6IlBhdHJpY2lhIiwicGFyc2UtbmFtZXMiOmZhbHNlLCJkcm9wcGluZy1wYXJ0aWNsZSI6IiIsIm5vbi1kcm9wcGluZy1wYXJ0aWNsZSI6IiJ9LHsiZmFtaWx5IjoiV2lsdXMiLCJnaXZlbiI6IkRlcmVrIE0iLCJwYXJzZS1uYW1lcyI6ZmFsc2UsImRyb3BwaW5nLXBhcnRpY2xlIjoiIiwibm9uLWRyb3BwaW5nLXBhcnRpY2xlIjoiIn0seyJmYW1pbHkiOiJSYW1lc2giLCJnaXZlbiI6IkFyYW1hbmRsYSIsInBhcnNlLW5hbWVzIjpmYWxzZSwiZHJvcHBpbmctcGFydGljbGUiOiIiLCJub24tZHJvcHBpbmctcGFydGljbGUiOiIifSx7ImZhbWlseSI6IkFsY2VuZG9yIiwiZ2l2ZW4iOiJEb25hbGQgSiIsInBhcnNlLW5hbWVzIjpmYWxzZSwiZHJvcHBpbmctcGFydGljbGUiOiIiLCJub24tZHJvcHBpbmctcGFydGljbGUiOiIifSx7ImZhbWlseSI6IlRhYmF0YWJhaSIsImdpdmVuIjoiTmlraSIsInBhcnNlLW5hbWVzIjpmYWxzZSwiZHJvcHBpbmctcGFydGljbGUiOiIiLCJub24tZHJvcHBpbmctcGFydGljbGUiOiIifSx7ImZhbWlseSI6IlNpbmdoIiwiZ2l2ZW4iOiJLYXJhbiBQIiwicGFyc2UtbmFtZXMiOmZhbHNlLCJkcm9wcGluZy1wYXJ0aWNsZSI6IiIsIm5vbi1kcm9wcGluZy1wYXJ0aWNsZSI6IiJ9XSwiY29udGFpbmVyLXRpdGxlIjoiSm91cm5hbCBvZiBQcmltYXJ5IENhcmUgJiBDb21tdW5pdHkgSGVhbHRoIiwiY29udGFpbmVyLXRpdGxlLXNob3J0IjoiSiBQcmltIENhcmUgQ29tbXVuaXR5IEhlYWx0aCIsIklTU04iOiIyMTUwLTEzMTkiLCJpc3N1ZWQiOnsiZGF0ZS1wYXJ0cyI6W1syMDIzXV19LCJwYWdlIjoiMjE1MDEzMTkyMzExNzAxNjQiLCJwdWJsaXNoZXIiOiJTQUdFIFB1YmxpY2F0aW9ucyBTYWdlIENBOiBMb3MgQW5nZWxlcywgQ0EiLCJ2b2x1bWUiOiIxNCJ9LCJpc1RlbXBvcmFyeSI6ZmFsc2V9XX0=&quot;,&quot;citationItems&quot;:[{&quot;id&quot;:&quot;70613f44-195e-33be-a5f2-6a1457c4209b&quot;,&quot;itemData&quot;:{&quot;type&quot;:&quot;article-journal&quot;,&quot;id&quot;:&quot;70613f44-195e-33be-a5f2-6a1457c4209b&quot;,&quot;title&quot;:&quot;An analysis of COVID-19 mortality during the dominancy of alpha, delta, and omicron in the USA&quot;,&quot;author&quot;:[{&quot;family&quot;:&quot;Tabatabai&quot;,&quot;given&quot;:&quot;Mohammad&quot;,&quot;parse-names&quot;:false,&quot;dropping-particle&quot;:&quot;&quot;,&quot;non-dropping-particle&quot;:&quot;&quot;},{&quot;family&quot;:&quot;Juarez&quot;,&quot;given&quot;:&quot;Paul D&quot;,&quot;parse-names&quot;:false,&quot;dropping-particle&quot;:&quot;&quot;,&quot;non-dropping-particle&quot;:&quot;&quot;},{&quot;family&quot;:&quot;Matthews-Juarez&quot;,&quot;given&quot;:&quot;Patricia&quot;,&quot;parse-names&quot;:false,&quot;dropping-particle&quot;:&quot;&quot;,&quot;non-dropping-particle&quot;:&quot;&quot;},{&quot;family&quot;:&quot;Wilus&quot;,&quot;given&quot;:&quot;Derek M&quot;,&quot;parse-names&quot;:false,&quot;dropping-particle&quot;:&quot;&quot;,&quot;non-dropping-particle&quot;:&quot;&quot;},{&quot;family&quot;:&quot;Ramesh&quot;,&quot;given&quot;:&quot;Aramandla&quot;,&quot;parse-names&quot;:false,&quot;dropping-particle&quot;:&quot;&quot;,&quot;non-dropping-particle&quot;:&quot;&quot;},{&quot;family&quot;:&quot;Alcendor&quot;,&quot;given&quot;:&quot;Donald J&quot;,&quot;parse-names&quot;:false,&quot;dropping-particle&quot;:&quot;&quot;,&quot;non-dropping-particle&quot;:&quot;&quot;},{&quot;family&quot;:&quot;Tabatabai&quot;,&quot;given&quot;:&quot;Niki&quot;,&quot;parse-names&quot;:false,&quot;dropping-particle&quot;:&quot;&quot;,&quot;non-dropping-particle&quot;:&quot;&quot;},{&quot;family&quot;:&quot;Singh&quot;,&quot;given&quot;:&quot;Karan P&quot;,&quot;parse-names&quot;:false,&quot;dropping-particle&quot;:&quot;&quot;,&quot;non-dropping-particle&quot;:&quot;&quot;}],&quot;container-title&quot;:&quot;Journal of Primary Care &amp; Community Health&quot;,&quot;container-title-short&quot;:&quot;J Prim Care Community Health&quot;,&quot;ISSN&quot;:&quot;2150-1319&quot;,&quot;issued&quot;:{&quot;date-parts&quot;:[[2023]]},&quot;page&quot;:&quot;21501319231170164&quot;,&quot;publisher&quot;:&quot;SAGE Publications Sage CA: Los Angeles, CA&quot;,&quot;volume&quot;:&quot;14&quot;},&quot;isTemporary&quot;:false}]},{&quot;citationID&quot;:&quot;MENDELEY_CITATION_d6dbda46-9555-4e8e-95cf-23e2265e492d&quot;,&quot;properties&quot;:{&quot;noteIndex&quot;:0},&quot;isEdited&quot;:false,&quot;manualOverride&quot;:{&quot;isManuallyOverridden&quot;:false,&quot;citeprocText&quot;:&quot;[9]&quot;,&quot;manualOverrideText&quot;:&quot;&quot;},&quot;citationTag&quot;:&quot;MENDELEY_CITATION_v3_eyJjaXRhdGlvbklEIjoiTUVOREVMRVlfQ0lUQVRJT05fZDZkYmRhNDYtOTU1NS00ZThlLTk1Y2YtMjNlMjI2NWU0OTJkIiwicHJvcGVydGllcyI6eyJub3RlSW5kZXgiOjB9LCJpc0VkaXRlZCI6ZmFsc2UsIm1hbnVhbE92ZXJyaWRlIjp7ImlzTWFudWFsbHlPdmVycmlkZGVuIjpmYWxzZSwiY2l0ZXByb2NUZXh0IjoiWzldIiwibWFudWFsT3ZlcnJpZGVUZXh0IjoiIn0sImNpdGF0aW9uSXRlbXMiOlt7ImlkIjoiZDc3YmMwMmYtNWIwYi0zMDA4LTkwYjgtNzY0NmRlZGVmMzc4IiwiaXRlbURhdGEiOnsidHlwZSI6ImFydGljbGUtam91cm5hbCIsImlkIjoiZDc3YmMwMmYtNWIwYi0zMDA4LTkwYjgtNzY0NmRlZGVmMzc4IiwidGl0bGUiOiJHZW5vbWljIHN1cnZlaWxsYW5jZSBmb3IgU0FSUy1Db1YtMiB2YXJpYW50cyBjaXJjdWxhdGluZyBpbiB0aGUgVW5pdGVkIFN0YXRlcywgRGVjZW1iZXIgMjAyMOKAk01heSAyMDIxIiwiYXV0aG9yIjpbeyJmYW1pbHkiOiJQYXVsIiwiZ2l2ZW4iOiJQcmFiYXNhaiIsInBhcnNlLW5hbWVzIjpmYWxzZSwiZHJvcHBpbmctcGFydGljbGUiOiIiLCJub24tZHJvcHBpbmctcGFydGljbGUiOiIifV0sImNvbnRhaW5lci10aXRsZSI6Ik1NV1IuIE1vcmJpZGl0eSBhbmQgbW9ydGFsaXR5IHdlZWtseSByZXBvcnQiLCJjb250YWluZXItdGl0bGUtc2hvcnQiOiJNTVdSIE1vcmIgTW9ydGFsIFdrbHkgUmVwIiwiaXNzdWVkIjp7ImRhdGUtcGFydHMiOltbMjAyMV1dfSwidm9sdW1lIjoiNzAifSwiaXNUZW1wb3JhcnkiOmZhbHNlfV19&quot;,&quot;citationItems&quot;:[{&quot;id&quot;:&quot;d77bc02f-5b0b-3008-90b8-7646dedef378&quot;,&quot;itemData&quot;:{&quot;type&quot;:&quot;article-journal&quot;,&quot;id&quot;:&quot;d77bc02f-5b0b-3008-90b8-7646dedef378&quot;,&quot;title&quot;:&quot;Genomic surveillance for SARS-CoV-2 variants circulating in the United States, December 2020–May 2021&quot;,&quot;author&quot;:[{&quot;family&quot;:&quot;Paul&quot;,&quot;given&quot;:&quot;Prabasaj&quot;,&quot;parse-names&quot;:false,&quot;dropping-particle&quot;:&quot;&quot;,&quot;non-dropping-particle&quot;:&quot;&quot;}],&quot;container-title&quot;:&quot;MMWR. Morbidity and mortality weekly report&quot;,&quot;container-title-short&quot;:&quot;MMWR Morb Mortal Wkly Rep&quot;,&quot;issued&quot;:{&quot;date-parts&quot;:[[2021]]},&quot;volume&quot;:&quot;70&quot;},&quot;isTemporary&quot;:false}]},{&quot;citationID&quot;:&quot;MENDELEY_CITATION_c3247159-82e3-44cb-947c-40e2bd322440&quot;,&quot;properties&quot;:{&quot;noteIndex&quot;:0},&quot;isEdited&quot;:false,&quot;manualOverride&quot;:{&quot;isManuallyOverridden&quot;:false,&quot;citeprocText&quot;:&quot;[10]&quot;,&quot;manualOverrideText&quot;:&quot;&quot;},&quot;citationTag&quot;:&quot;MENDELEY_CITATION_v3_eyJjaXRhdGlvbklEIjoiTUVOREVMRVlfQ0lUQVRJT05fYzMyNDcxNTktODJlMy00NGNiLTk0N2MtNDBlMmJkMzIyNDQwIiwicHJvcGVydGllcyI6eyJub3RlSW5kZXgiOjB9LCJpc0VkaXRlZCI6ZmFsc2UsIm1hbnVhbE92ZXJyaWRlIjp7ImlzTWFudWFsbHlPdmVycmlkZGVuIjpmYWxzZSwiY2l0ZXByb2NUZXh0IjoiWzEwXSIsIm1hbnVhbE92ZXJyaWRlVGV4dCI6IiJ9LCJjaXRhdGlvbkl0ZW1zIjpbeyJpZCI6IjViOWZmMTZlLTlhODEtMzkzOC1iZWFhLTdhNDg5YTc5YzE0YyIsIml0ZW1EYXRhIjp7InR5cGUiOiJhcnRpY2xlLWpvdXJuYWwiLCJpZCI6IjViOWZmMTZlLTlhODEtMzkzOC1iZWFhLTdhNDg5YTc5YzE0YyIsInRpdGxlIjoiQWxwaGEsIGFuZCBtb3JlOiB3aGF0IHRvIGtub3cgYWJvdXQgdGhlIGNvcm9uYXZpcnVzIHZhcmlhbnRzIiwiYXV0aG9yIjpbeyJmYW1pbHkiOiJPbWljcm9uIiwiZ2l2ZW4iOiJEZWx0YSIsInBhcnNlLW5hbWVzIjpmYWxzZSwiZHJvcHBpbmctcGFydGljbGUiOiIiLCJub24tZHJvcHBpbmctcGFydGljbGUiOiIifV0sImNvbnRhaW5lci10aXRsZSI6IllhbGUgTWVkaWNpbmUgQXZhaWxhYmxlIGF0OiBodHRwczovL3d3dy4geWFsZW1lZGljaW5lLiBvcmcvbmV3cy9jb3ZpZC0xOS12YXJpYW50cy1vZi1jb25jZXJuLW9taWNyb24uIEFjY2Vzc2VkIEp1bmUiLCJpc3N1ZWQiOnsiZGF0ZS1wYXJ0cyI6W1syMDIzXV19LCJ2b2x1bWUiOiI5IiwiY29udGFpbmVyLXRpdGxlLXNob3J0IjoiIn0sImlzVGVtcG9yYXJ5IjpmYWxzZX1dfQ==&quot;,&quot;citationItems&quot;:[{&quot;id&quot;:&quot;5b9ff16e-9a81-3938-beaa-7a489a79c14c&quot;,&quot;itemData&quot;:{&quot;type&quot;:&quot;article-journal&quot;,&quot;id&quot;:&quot;5b9ff16e-9a81-3938-beaa-7a489a79c14c&quot;,&quot;title&quot;:&quot;Alpha, and more: what to know about the coronavirus variants&quot;,&quot;author&quot;:[{&quot;family&quot;:&quot;Omicron&quot;,&quot;given&quot;:&quot;Delta&quot;,&quot;parse-names&quot;:false,&quot;dropping-particle&quot;:&quot;&quot;,&quot;non-dropping-particle&quot;:&quot;&quot;}],&quot;container-title&quot;:&quot;Yale Medicine Available at: https://www. yalemedicine. org/news/covid-19-variants-of-concern-omicron. Accessed June&quot;,&quot;issued&quot;:{&quot;date-parts&quot;:[[2023]]},&quot;volume&quot;:&quot;9&quot;,&quot;container-title-short&quot;:&quot;&quot;},&quot;isTemporary&quot;:false}]},{&quot;citationID&quot;:&quot;MENDELEY_CITATION_d9986840-7300-4c57-adfc-927429b10f86&quot;,&quot;properties&quot;:{&quot;noteIndex&quot;:0},&quot;isEdited&quot;:false,&quot;manualOverride&quot;:{&quot;isManuallyOverridden&quot;:false,&quot;citeprocText&quot;:&quot;[8]&quot;,&quot;manualOverrideText&quot;:&quot;&quot;},&quot;citationItems&quot;:[{&quot;id&quot;:&quot;70613f44-195e-33be-a5f2-6a1457c4209b&quot;,&quot;itemData&quot;:{&quot;type&quot;:&quot;article-journal&quot;,&quot;id&quot;:&quot;70613f44-195e-33be-a5f2-6a1457c4209b&quot;,&quot;title&quot;:&quot;An analysis of COVID-19 mortality during the dominancy of alpha, delta, and omicron in the USA&quot;,&quot;author&quot;:[{&quot;family&quot;:&quot;Tabatabai&quot;,&quot;given&quot;:&quot;Mohammad&quot;,&quot;parse-names&quot;:false,&quot;dropping-particle&quot;:&quot;&quot;,&quot;non-dropping-particle&quot;:&quot;&quot;},{&quot;family&quot;:&quot;Juarez&quot;,&quot;given&quot;:&quot;Paul D&quot;,&quot;parse-names&quot;:false,&quot;dropping-particle&quot;:&quot;&quot;,&quot;non-dropping-particle&quot;:&quot;&quot;},{&quot;family&quot;:&quot;Matthews-Juarez&quot;,&quot;given&quot;:&quot;Patricia&quot;,&quot;parse-names&quot;:false,&quot;dropping-particle&quot;:&quot;&quot;,&quot;non-dropping-particle&quot;:&quot;&quot;},{&quot;family&quot;:&quot;Wilus&quot;,&quot;given&quot;:&quot;Derek M&quot;,&quot;parse-names&quot;:false,&quot;dropping-particle&quot;:&quot;&quot;,&quot;non-dropping-particle&quot;:&quot;&quot;},{&quot;family&quot;:&quot;Ramesh&quot;,&quot;given&quot;:&quot;Aramandla&quot;,&quot;parse-names&quot;:false,&quot;dropping-particle&quot;:&quot;&quot;,&quot;non-dropping-particle&quot;:&quot;&quot;},{&quot;family&quot;:&quot;Alcendor&quot;,&quot;given&quot;:&quot;Donald J&quot;,&quot;parse-names&quot;:false,&quot;dropping-particle&quot;:&quot;&quot;,&quot;non-dropping-particle&quot;:&quot;&quot;},{&quot;family&quot;:&quot;Tabatabai&quot;,&quot;given&quot;:&quot;Niki&quot;,&quot;parse-names&quot;:false,&quot;dropping-particle&quot;:&quot;&quot;,&quot;non-dropping-particle&quot;:&quot;&quot;},{&quot;family&quot;:&quot;Singh&quot;,&quot;given&quot;:&quot;Karan P&quot;,&quot;parse-names&quot;:false,&quot;dropping-particle&quot;:&quot;&quot;,&quot;non-dropping-particle&quot;:&quot;&quot;}],&quot;container-title&quot;:&quot;Journal of Primary Care &amp; Community Health&quot;,&quot;container-title-short&quot;:&quot;J Prim Care Community Health&quot;,&quot;ISSN&quot;:&quot;2150-1319&quot;,&quot;issued&quot;:{&quot;date-parts&quot;:[[2023]]},&quot;page&quot;:&quot;21501319231170164&quot;,&quot;publisher&quot;:&quot;SAGE Publications Sage CA: Los Angeles, CA&quot;,&quot;volume&quot;:&quot;14&quot;},&quot;isTemporary&quot;:false}],&quot;citationTag&quot;:&quot;MENDELEY_CITATION_v3_eyJjaXRhdGlvbklEIjoiTUVOREVMRVlfQ0lUQVRJT05fZDk5ODY4NDAtNzMwMC00YzU3LWFkZmMtOTI3NDI5YjEwZjg2IiwicHJvcGVydGllcyI6eyJub3RlSW5kZXgiOjB9LCJpc0VkaXRlZCI6ZmFsc2UsIm1hbnVhbE92ZXJyaWRlIjp7ImlzTWFudWFsbHlPdmVycmlkZGVuIjpmYWxzZSwiY2l0ZXByb2NUZXh0IjoiWzhdIiwibWFudWFsT3ZlcnJpZGVUZXh0IjoiIn0sImNpdGF0aW9uSXRlbXMiOlt7ImlkIjoiNzA2MTNmNDQtMTk1ZS0zM2JlLWE1ZjItNmExNDU3YzQyMDliIiwiaXRlbURhdGEiOnsidHlwZSI6ImFydGljbGUtam91cm5hbCIsImlkIjoiNzA2MTNmNDQtMTk1ZS0zM2JlLWE1ZjItNmExNDU3YzQyMDliIiwidGl0bGUiOiJBbiBhbmFseXNpcyBvZiBDT1ZJRC0xOSBtb3J0YWxpdHkgZHVyaW5nIHRoZSBkb21pbmFuY3kgb2YgYWxwaGEsIGRlbHRhLCBhbmQgb21pY3JvbiBpbiB0aGUgVVNBIiwiYXV0aG9yIjpbeyJmYW1pbHkiOiJUYWJhdGFiYWkiLCJnaXZlbiI6Ik1vaGFtbWFkIiwicGFyc2UtbmFtZXMiOmZhbHNlLCJkcm9wcGluZy1wYXJ0aWNsZSI6IiIsIm5vbi1kcm9wcGluZy1wYXJ0aWNsZSI6IiJ9LHsiZmFtaWx5IjoiSnVhcmV6IiwiZ2l2ZW4iOiJQYXVsIEQiLCJwYXJzZS1uYW1lcyI6ZmFsc2UsImRyb3BwaW5nLXBhcnRpY2xlIjoiIiwibm9uLWRyb3BwaW5nLXBhcnRpY2xlIjoiIn0seyJmYW1pbHkiOiJNYXR0aGV3cy1KdWFyZXoiLCJnaXZlbiI6IlBhdHJpY2lhIiwicGFyc2UtbmFtZXMiOmZhbHNlLCJkcm9wcGluZy1wYXJ0aWNsZSI6IiIsIm5vbi1kcm9wcGluZy1wYXJ0aWNsZSI6IiJ9LHsiZmFtaWx5IjoiV2lsdXMiLCJnaXZlbiI6IkRlcmVrIE0iLCJwYXJzZS1uYW1lcyI6ZmFsc2UsImRyb3BwaW5nLXBhcnRpY2xlIjoiIiwibm9uLWRyb3BwaW5nLXBhcnRpY2xlIjoiIn0seyJmYW1pbHkiOiJSYW1lc2giLCJnaXZlbiI6IkFyYW1hbmRsYSIsInBhcnNlLW5hbWVzIjpmYWxzZSwiZHJvcHBpbmctcGFydGljbGUiOiIiLCJub24tZHJvcHBpbmctcGFydGljbGUiOiIifSx7ImZhbWlseSI6IkFsY2VuZG9yIiwiZ2l2ZW4iOiJEb25hbGQgSiIsInBhcnNlLW5hbWVzIjpmYWxzZSwiZHJvcHBpbmctcGFydGljbGUiOiIiLCJub24tZHJvcHBpbmctcGFydGljbGUiOiIifSx7ImZhbWlseSI6IlRhYmF0YWJhaSIsImdpdmVuIjoiTmlraSIsInBhcnNlLW5hbWVzIjpmYWxzZSwiZHJvcHBpbmctcGFydGljbGUiOiIiLCJub24tZHJvcHBpbmctcGFydGljbGUiOiIifSx7ImZhbWlseSI6IlNpbmdoIiwiZ2l2ZW4iOiJLYXJhbiBQIiwicGFyc2UtbmFtZXMiOmZhbHNlLCJkcm9wcGluZy1wYXJ0aWNsZSI6IiIsIm5vbi1kcm9wcGluZy1wYXJ0aWNsZSI6IiJ9XSwiY29udGFpbmVyLXRpdGxlIjoiSm91cm5hbCBvZiBQcmltYXJ5IENhcmUgJiBDb21tdW5pdHkgSGVhbHRoIiwiY29udGFpbmVyLXRpdGxlLXNob3J0IjoiSiBQcmltIENhcmUgQ29tbXVuaXR5IEhlYWx0aCIsIklTU04iOiIyMTUwLTEzMTkiLCJpc3N1ZWQiOnsiZGF0ZS1wYXJ0cyI6W1syMDIzXV19LCJwYWdlIjoiMjE1MDEzMTkyMzExNzAxNjQiLCJwdWJsaXNoZXIiOiJTQUdFIFB1YmxpY2F0aW9ucyBTYWdlIENBOiBMb3MgQW5nZWxlcywgQ0EiLCJ2b2x1bWUiOiIxNCJ9LCJpc1RlbXBvcmFyeSI6ZmFsc2V9XX0=&quot;},{&quot;citationID&quot;:&quot;MENDELEY_CITATION_5a5cf3ba-b25e-4a93-96c5-1f9cbe288920&quot;,&quot;properties&quot;:{&quot;noteIndex&quot;:0},&quot;isEdited&quot;:false,&quot;manualOverride&quot;:{&quot;isManuallyOverridden&quot;:false,&quot;citeprocText&quot;:&quot;[11], [12]&quot;,&quot;manualOverrideText&quot;:&quot;&quot;},&quot;citationTag&quot;:&quot;MENDELEY_CITATION_v3_eyJjaXRhdGlvbklEIjoiTUVOREVMRVlfQ0lUQVRJT05fNWE1Y2YzYmEtYjI1ZS00YTkzLTk2YzUtMWY5Y2JlMjg4OTIwIiwicHJvcGVydGllcyI6eyJub3RlSW5kZXgiOjB9LCJpc0VkaXRlZCI6ZmFsc2UsIm1hbnVhbE92ZXJyaWRlIjp7ImlzTWFudWFsbHlPdmVycmlkZGVuIjpmYWxzZSwiY2l0ZXByb2NUZXh0IjoiWzExXSwgWzEyXSIsIm1hbnVhbE92ZXJyaWRlVGV4dCI6IiJ9LCJjaXRhdGlvbkl0ZW1zIjpbeyJpZCI6ImM3ZTk4YmM2LTYwMWMtM2E3YS1iZGRhLWMzODVkZWM4ZDNjYyIsIml0ZW1EYXRhIjp7InR5cGUiOiJhcnRpY2xlLWpvdXJuYWwiLCJpZCI6ImM3ZTk4YmM2LTYwMWMtM2E3YS1iZGRhLWMzODVkZWM4ZDNjYyIsInRpdGxlIjoiU2V2ZXJpdHkgb2Ygc2V2ZXJlIGFjdXRlIHJlc3BpcmF0b3J5IHN5c3RlbSBjb3JvbmF2aXJ1cyAyIChTQVJTLUNvVi0yKSBhbHBoYSB2YXJpYW50IChCLiAxLjEuIDcpIGluIEVuZ2xhbmQiLCJhdXRob3IiOlt7ImZhbWlseSI6IkdyaW50IiwiZ2l2ZW4iOiJEYW5pZWwgSiIsInBhcnNlLW5hbWVzIjpmYWxzZSwiZHJvcHBpbmctcGFydGljbGUiOiIiLCJub24tZHJvcHBpbmctcGFydGljbGUiOiIifSx7ImZhbWlseSI6IldpbmciLCJnaXZlbiI6IktldmluIiwicGFyc2UtbmFtZXMiOmZhbHNlLCJkcm9wcGluZy1wYXJ0aWNsZSI6IiIsIm5vbi1kcm9wcGluZy1wYXJ0aWNsZSI6IiJ9LHsiZmFtaWx5IjoiSG91bGloYW4iLCJnaXZlbiI6IkNhdGhlcmluZSIsInBhcnNlLW5hbWVzIjpmYWxzZSwiZHJvcHBpbmctcGFydGljbGUiOiIiLCJub24tZHJvcHBpbmctcGFydGljbGUiOiIifSx7ImZhbWlseSI6IkdpYmJzIiwiZ2l2ZW4iOiJIYW1pc2ggUCIsInBhcnNlLW5hbWVzIjpmYWxzZSwiZHJvcHBpbmctcGFydGljbGUiOiIiLCJub24tZHJvcHBpbmctcGFydGljbGUiOiIifSx7ImZhbWlseSI6IkV2YW5zIiwiZ2l2ZW4iOiJTdGVwaGVuIEogVyIsInBhcnNlLW5hbWVzIjpmYWxzZSwiZHJvcHBpbmctcGFydGljbGUiOiIiLCJub24tZHJvcHBpbmctcGFydGljbGUiOiIifSx7ImZhbWlseSI6IldpbGxpYW1zb24iLCJnaXZlbiI6IkVsaXphYmV0aCIsInBhcnNlLW5hbWVzIjpmYWxzZSwiZHJvcHBpbmctcGFydGljbGUiOiIiLCJub24tZHJvcHBpbmctcGFydGljbGUiOiIifSx7ImZhbWlseSI6Ik1jRG9uYWxkIiwiZ2l2ZW4iOiJIZWxlbiBJIiwicGFyc2UtbmFtZXMiOmZhbHNlLCJkcm9wcGluZy1wYXJ0aWNsZSI6IiIsIm5vbi1kcm9wcGluZy1wYXJ0aWNsZSI6IiJ9LHsiZmFtaWx5IjoiQmhhc2thcmFuIiwiZ2l2ZW4iOiJLcmlzaG5hbiIsInBhcnNlLW5hbWVzIjpmYWxzZSwiZHJvcHBpbmctcGFydGljbGUiOiIiLCJub24tZHJvcHBpbmctcGFydGljbGUiOiIifSx7ImZhbWlseSI6IkV2YW5zIiwiZ2l2ZW4iOiJEYXZpZCIsInBhcnNlLW5hbWVzIjpmYWxzZSwiZHJvcHBpbmctcGFydGljbGUiOiIiLCJub24tZHJvcHBpbmctcGFydGljbGUiOiIifSx7ImZhbWlseSI6IldhbGtlciIsImdpdmVuIjoiQWxleCBKIiwicGFyc2UtbmFtZXMiOmZhbHNlLCJkcm9wcGluZy1wYXJ0aWNsZSI6IiIsIm5vbi1kcm9wcGluZy1wYXJ0aWNsZSI6IiJ9XSwiY29udGFpbmVyLXRpdGxlIjoiQ2xpbmljYWwgSW5mZWN0aW91cyBEaXNlYXNlcyIsIklTU04iOiIxMDU4LTQ4MzgiLCJpc3N1ZWQiOnsiZGF0ZS1wYXJ0cyI6W1syMDIyXV19LCJwYWdlIjoiZTExMjAtZTExMjciLCJwdWJsaXNoZXIiOiJPeGZvcmQgVW5pdmVyc2l0eSBQcmVzcyBVUyIsImlzc3VlIjoiMSIsInZvbHVtZSI6Ijc1IiwiY29udGFpbmVyLXRpdGxlLXNob3J0IjoiIn0sImlzVGVtcG9yYXJ5IjpmYWxzZX0seyJpZCI6IjhiMDdmMWZhLTE2YTQtM2FiNS1hMjllLThmNDc4MjNlNDFlYiIsIml0ZW1EYXRhIjp7InR5cGUiOiJhcnRpY2xlLWpvdXJuYWwiLCJpZCI6IjhiMDdmMWZhLTE2YTQtM2FiNS1hMjllLThmNDc4MjNlNDFlYiIsInRpdGxlIjoiVGhlIFNBUlMtQ29WLTIgQWxwaGEgdmFyaWFudCBjYXVzZWQgaW5jcmVhc2VkIGNsaW5pY2FsIHNldmVyaXR5IG9mIGRpc2Vhc2UgaW4gU2NvdGxhbmQ6IGEgZ2Vub21pY3MtYmFzZWQgcHJvc3BlY3RpdmUgY29ob3J0IGFuYWx5c2lzIiwiYXV0aG9yIjpbeyJmYW1pbHkiOiJQYXNjYWxsIiwiZ2l2ZW4iOiJEYXZpZCBKIiwicGFyc2UtbmFtZXMiOmZhbHNlLCJkcm9wcGluZy1wYXJ0aWNsZSI6IiIsIm5vbi1kcm9wcGluZy1wYXJ0aWNsZSI6IiJ9LHsiZmFtaWx5IjoiTW9sbGV0dCIsImdpdmVuIjoiR3V5IiwicGFyc2UtbmFtZXMiOmZhbHNlLCJkcm9wcGluZy1wYXJ0aWNsZSI6IiIsIm5vbi1kcm9wcGluZy1wYXJ0aWNsZSI6IiJ9LHsiZmFtaWx5IjoiVmluayIsImdpdmVuIjoiRWxlbiIsInBhcnNlLW5hbWVzIjpmYWxzZSwiZHJvcHBpbmctcGFydGljbGUiOiIiLCJub24tZHJvcHBpbmctcGFydGljbGUiOiIifSx7ImZhbWlseSI6IlNoZXBoZXJkIiwiZ2l2ZW4iOiJKYW1lcyBHIiwicGFyc2UtbmFtZXMiOmZhbHNlLCJkcm9wcGluZy1wYXJ0aWNsZSI6IiIsIm5vbi1kcm9wcGluZy1wYXJ0aWNsZSI6IiJ9LHsiZmFtaWx5IjoiV2lsbGlhbXMiLCJnaXZlbiI6IlRob21hcyIsInBhcnNlLW5hbWVzIjpmYWxzZSwiZHJvcHBpbmctcGFydGljbGUiOiIiLCJub24tZHJvcHBpbmctcGFydGljbGUiOiIifSx7ImZhbWlseSI6Ildhc3RuZWRnZSIsImdpdmVuIjoiRWxpemFiZXRoIiwicGFyc2UtbmFtZXMiOmZhbHNlLCJkcm9wcGluZy1wYXJ0aWNsZSI6IiIsIm5vbi1kcm9wcGluZy1wYXJ0aWNsZSI6IiJ9LHsiZmFtaWx5IjoiQmxhY293IiwiZ2l2ZW4iOiJSYWNoZWwiLCJwYXJzZS1uYW1lcyI6ZmFsc2UsImRyb3BwaW5nLXBhcnRpY2xlIjoiIiwibm9uLWRyb3BwaW5nLXBhcnRpY2xlIjoiIn0seyJmYW1pbHkiOiJIdWdoZXMiLCJnaXZlbiI6Ikpvc2VwaCIsInBhcnNlLW5hbWVzIjpmYWxzZSwiZHJvcHBpbmctcGFydGljbGUiOiIiLCJub24tZHJvcHBpbmctcGFydGljbGUiOiIifSx7ImZhbWlseSI6IlJvYmVydHNvbiIsImdpdmVuIjoiRGF2aWQgTCIsInBhcnNlLW5hbWVzIjpmYWxzZSwiZHJvcHBpbmctcGFydGljbGUiOiIiLCJub24tZHJvcHBpbmctcGFydGljbGUiOiIifSx7ImZhbWlseSI6Ikx5Y2V0dCIsImdpdmVuIjoiU2FtYW50aGEiLCJwYXJzZS1uYW1lcyI6ZmFsc2UsImRyb3BwaW5nLXBhcnRpY2xlIjoiIiwibm9uLWRyb3BwaW5nLXBhcnRpY2xlIjoiIn1dLCJjb250YWluZXItdGl0bGUiOiJNZWRSeGl2IiwiaXNzdWVkIjp7ImRhdGUtcGFydHMiOltbMjAyMV1dfSwicGFnZSI6IjIwMjEtMjAyOCIsInB1Ymxpc2hlciI6IkNvbGQgU3ByaW5nIEhhcmJvciBMYWJvcmF0b3J5IFByZXNzIiwiY29udGFpbmVyLXRpdGxlLXNob3J0IjoiIn0sImlzVGVtcG9yYXJ5IjpmYWxzZX1dfQ==&quot;,&quot;citationItems&quot;:[{&quot;id&quot;:&quot;c7e98bc6-601c-3a7a-bdda-c385dec8d3cc&quot;,&quot;itemData&quot;:{&quot;type&quot;:&quot;article-journal&quot;,&quot;id&quot;:&quot;c7e98bc6-601c-3a7a-bdda-c385dec8d3cc&quot;,&quot;title&quot;:&quot;Severity of severe acute respiratory system coronavirus 2 (SARS-CoV-2) alpha variant (B. 1.1. 7) in England&quot;,&quot;author&quot;:[{&quot;family&quot;:&quot;Grint&quot;,&quot;given&quot;:&quot;Daniel J&quot;,&quot;parse-names&quot;:false,&quot;dropping-particle&quot;:&quot;&quot;,&quot;non-dropping-particle&quot;:&quot;&quot;},{&quot;family&quot;:&quot;Wing&quot;,&quot;given&quot;:&quot;Kevin&quot;,&quot;parse-names&quot;:false,&quot;dropping-particle&quot;:&quot;&quot;,&quot;non-dropping-particle&quot;:&quot;&quot;},{&quot;family&quot;:&quot;Houlihan&quot;,&quot;given&quot;:&quot;Catherine&quot;,&quot;parse-names&quot;:false,&quot;dropping-particle&quot;:&quot;&quot;,&quot;non-dropping-particle&quot;:&quot;&quot;},{&quot;family&quot;:&quot;Gibbs&quot;,&quot;given&quot;:&quot;Hamish P&quot;,&quot;parse-names&quot;:false,&quot;dropping-particle&quot;:&quot;&quot;,&quot;non-dropping-particle&quot;:&quot;&quot;},{&quot;family&quot;:&quot;Evans&quot;,&quot;given&quot;:&quot;Stephen J W&quot;,&quot;parse-names&quot;:false,&quot;dropping-particle&quot;:&quot;&quot;,&quot;non-dropping-particle&quot;:&quot;&quot;},{&quot;family&quot;:&quot;Williamson&quot;,&quot;given&quot;:&quot;Elizabeth&quot;,&quot;parse-names&quot;:false,&quot;dropping-particle&quot;:&quot;&quot;,&quot;non-dropping-particle&quot;:&quot;&quot;},{&quot;family&quot;:&quot;McDonald&quot;,&quot;given&quot;:&quot;Helen I&quot;,&quot;parse-names&quot;:false,&quot;dropping-particle&quot;:&quot;&quot;,&quot;non-dropping-particle&quot;:&quot;&quot;},{&quot;family&quot;:&quot;Bhaskaran&quot;,&quot;given&quot;:&quot;Krishnan&quot;,&quot;parse-names&quot;:false,&quot;dropping-particle&quot;:&quot;&quot;,&quot;non-dropping-particle&quot;:&quot;&quot;},{&quot;family&quot;:&quot;Evans&quot;,&quot;given&quot;:&quot;David&quot;,&quot;parse-names&quot;:false,&quot;dropping-particle&quot;:&quot;&quot;,&quot;non-dropping-particle&quot;:&quot;&quot;},{&quot;family&quot;:&quot;Walker&quot;,&quot;given&quot;:&quot;Alex J&quot;,&quot;parse-names&quot;:false,&quot;dropping-particle&quot;:&quot;&quot;,&quot;non-dropping-particle&quot;:&quot;&quot;}],&quot;container-title&quot;:&quot;Clinical Infectious Diseases&quot;,&quot;ISSN&quot;:&quot;1058-4838&quot;,&quot;issued&quot;:{&quot;date-parts&quot;:[[2022]]},&quot;page&quot;:&quot;e1120-e1127&quot;,&quot;publisher&quot;:&quot;Oxford University Press US&quot;,&quot;issue&quot;:&quot;1&quot;,&quot;volume&quot;:&quot;75&quot;,&quot;container-title-short&quot;:&quot;&quot;},&quot;isTemporary&quot;:false},{&quot;id&quot;:&quot;8b07f1fa-16a4-3ab5-a29e-8f47823e41eb&quot;,&quot;itemData&quot;:{&quot;type&quot;:&quot;article-journal&quot;,&quot;id&quot;:&quot;8b07f1fa-16a4-3ab5-a29e-8f47823e41eb&quot;,&quot;title&quot;:&quot;The SARS-CoV-2 Alpha variant caused increased clinical severity of disease in Scotland: a genomics-based prospective cohort analysis&quot;,&quot;author&quot;:[{&quot;family&quot;:&quot;Pascall&quot;,&quot;given&quot;:&quot;David J&quot;,&quot;parse-names&quot;:false,&quot;dropping-particle&quot;:&quot;&quot;,&quot;non-dropping-particle&quot;:&quot;&quot;},{&quot;family&quot;:&quot;Mollett&quot;,&quot;given&quot;:&quot;Guy&quot;,&quot;parse-names&quot;:false,&quot;dropping-particle&quot;:&quot;&quot;,&quot;non-dropping-particle&quot;:&quot;&quot;},{&quot;family&quot;:&quot;Vink&quot;,&quot;given&quot;:&quot;Elen&quot;,&quot;parse-names&quot;:false,&quot;dropping-particle&quot;:&quot;&quot;,&quot;non-dropping-particle&quot;:&quot;&quot;},{&quot;family&quot;:&quot;Shepherd&quot;,&quot;given&quot;:&quot;James G&quot;,&quot;parse-names&quot;:false,&quot;dropping-particle&quot;:&quot;&quot;,&quot;non-dropping-particle&quot;:&quot;&quot;},{&quot;family&quot;:&quot;Williams&quot;,&quot;given&quot;:&quot;Thomas&quot;,&quot;parse-names&quot;:false,&quot;dropping-particle&quot;:&quot;&quot;,&quot;non-dropping-particle&quot;:&quot;&quot;},{&quot;family&quot;:&quot;Wastnedge&quot;,&quot;given&quot;:&quot;Elizabeth&quot;,&quot;parse-names&quot;:false,&quot;dropping-particle&quot;:&quot;&quot;,&quot;non-dropping-particle&quot;:&quot;&quot;},{&quot;family&quot;:&quot;Blacow&quot;,&quot;given&quot;:&quot;Rachel&quot;,&quot;parse-names&quot;:false,&quot;dropping-particle&quot;:&quot;&quot;,&quot;non-dropping-particle&quot;:&quot;&quot;},{&quot;family&quot;:&quot;Hughes&quot;,&quot;given&quot;:&quot;Joseph&quot;,&quot;parse-names&quot;:false,&quot;dropping-particle&quot;:&quot;&quot;,&quot;non-dropping-particle&quot;:&quot;&quot;},{&quot;family&quot;:&quot;Robertson&quot;,&quot;given&quot;:&quot;David L&quot;,&quot;parse-names&quot;:false,&quot;dropping-particle&quot;:&quot;&quot;,&quot;non-dropping-particle&quot;:&quot;&quot;},{&quot;family&quot;:&quot;Lycett&quot;,&quot;given&quot;:&quot;Samantha&quot;,&quot;parse-names&quot;:false,&quot;dropping-particle&quot;:&quot;&quot;,&quot;non-dropping-particle&quot;:&quot;&quot;}],&quot;container-title&quot;:&quot;MedRxiv&quot;,&quot;issued&quot;:{&quot;date-parts&quot;:[[2021]]},&quot;page&quot;:&quot;2021-2028&quot;,&quot;publisher&quot;:&quot;Cold Spring Harbor Laboratory Press&quot;,&quot;container-title-short&quot;:&quot;&quot;},&quot;isTemporary&quot;:false}]},{&quot;citationID&quot;:&quot;MENDELEY_CITATION_38a1481a-6381-4617-a85f-620421ccaa74&quot;,&quot;properties&quot;:{&quot;noteIndex&quot;:0},&quot;isEdited&quot;:false,&quot;manualOverride&quot;:{&quot;isManuallyOverridden&quot;:false,&quot;citeprocText&quot;:&quot;[13]&quot;,&quot;manualOverrideText&quot;:&quot;&quot;},&quot;citationTag&quot;:&quot;MENDELEY_CITATION_v3_eyJjaXRhdGlvbklEIjoiTUVOREVMRVlfQ0lUQVRJT05fMzhhMTQ4MWEtNjM4MS00NjE3LWE4NWYtNjIwNDIxY2NhYTc0IiwicHJvcGVydGllcyI6eyJub3RlSW5kZXgiOjB9LCJpc0VkaXRlZCI6ZmFsc2UsIm1hbnVhbE92ZXJyaWRlIjp7ImlzTWFudWFsbHlPdmVycmlkZGVuIjpmYWxzZSwiY2l0ZXByb2NUZXh0IjoiWzEzXSIsIm1hbnVhbE92ZXJyaWRlVGV4dCI6IiJ9LCJjaXRhdGlvbkl0ZW1zIjpbeyJpZCI6IjczYjE3Y2JmLTQ5ZTAtMzBlNS04ZjQ3LWRlMzQ2N2QwMzdlYSIsIml0ZW1EYXRhIjp7InR5cGUiOiJhcnRpY2xlLWpvdXJuYWwiLCJpZCI6IjczYjE3Y2JmLTQ5ZTAtMzBlNS04ZjQ3LWRlMzQ2N2QwMzdlYSIsInRpdGxlIjoiSG9zcGl0YWwgYWRtaXNzaW9uIGFuZCBlbWVyZ2VuY3kgY2FyZSBhdHRlbmRhbmNlIHJpc2sgZm9yIFNBUlMtQ29WLTIgZGVsdGEgKEIuIDEuNjE3LiAyKSBjb21wYXJlZCB3aXRoIGFscGhhIChCLiAxLjEuIDcpIHZhcmlhbnRzIG9mIGNvbmNlcm46IGEgY29ob3J0IHN0dWR5IiwiYXV0aG9yIjpbeyJmYW1pbHkiOiJUd29oaWciLCJnaXZlbiI6IkthdGhlcmluZSBBIiwicGFyc2UtbmFtZXMiOmZhbHNlLCJkcm9wcGluZy1wYXJ0aWNsZSI6IiIsIm5vbi1kcm9wcGluZy1wYXJ0aWNsZSI6IiJ9LHsiZmFtaWx5IjoiTnliZXJnIiwiZ2l2ZW4iOiJUb21teSIsInBhcnNlLW5hbWVzIjpmYWxzZSwiZHJvcHBpbmctcGFydGljbGUiOiIiLCJub24tZHJvcHBpbmctcGFydGljbGUiOiIifSx7ImZhbWlseSI6IlphaWRpIiwiZ2l2ZW4iOiJBc2FkIiwicGFyc2UtbmFtZXMiOmZhbHNlLCJkcm9wcGluZy1wYXJ0aWNsZSI6IiIsIm5vbi1kcm9wcGluZy1wYXJ0aWNsZSI6IiJ9LHsiZmFtaWx5IjoiVGhlbHdhbGwiLCJnaXZlbiI6IlNpbW9uIiwicGFyc2UtbmFtZXMiOmZhbHNlLCJkcm9wcGluZy1wYXJ0aWNsZSI6IiIsIm5vbi1kcm9wcGluZy1wYXJ0aWNsZSI6IiJ9LHsiZmFtaWx5IjoiU2lubmF0aGFtYnkiLCJnaXZlbiI6Ik1hcnkgQSIsInBhcnNlLW5hbWVzIjpmYWxzZSwiZHJvcHBpbmctcGFydGljbGUiOiIiLCJub24tZHJvcHBpbmctcGFydGljbGUiOiIifSx7ImZhbWlseSI6IkFsaWFiYWRpIiwiZ2l2ZW4iOiJTaGlyaW4iLCJwYXJzZS1uYW1lcyI6ZmFsc2UsImRyb3BwaW5nLXBhcnRpY2xlIjoiIiwibm9uLWRyb3BwaW5nLXBhcnRpY2xlIjoiIn0seyJmYW1pbHkiOiJTZWFtYW4iLCJnaXZlbiI6IlNoYXVuIFIiLCJwYXJzZS1uYW1lcyI6ZmFsc2UsImRyb3BwaW5nLXBhcnRpY2xlIjoiIiwibm9uLWRyb3BwaW5nLXBhcnRpY2xlIjoiIn0seyJmYW1pbHkiOiJIYXJyaXMiLCJnaXZlbiI6IlJvc3MgSiIsInBhcnNlLW5hbWVzIjpmYWxzZSwiZHJvcHBpbmctcGFydGljbGUiOiIiLCJub24tZHJvcHBpbmctcGFydGljbGUiOiIifSx7ImZhbWlseSI6IkhvcGUiLCJnaXZlbiI6IlJ1c3NlbGwiLCJwYXJzZS1uYW1lcyI6ZmFsc2UsImRyb3BwaW5nLXBhcnRpY2xlIjoiIiwibm9uLWRyb3BwaW5nLXBhcnRpY2xlIjoiIn0seyJmYW1pbHkiOiJMb3Blei1CZXJuYWwiLCJnaXZlbiI6IkphbWllIiwicGFyc2UtbmFtZXMiOmZhbHNlLCJkcm9wcGluZy1wYXJ0aWNsZSI6IiIsIm5vbi1kcm9wcGluZy1wYXJ0aWNsZSI6IiJ9XSwiY29udGFpbmVyLXRpdGxlIjoiVGhlIExhbmNldCBJbmZlY3Rpb3VzIERpc2Vhc2VzIiwiY29udGFpbmVyLXRpdGxlLXNob3J0IjoiTGFuY2V0IEluZmVjdCBEaXMiLCJJU1NOIjoiMTQ3My0zMDk5IiwiaXNzdWVkIjp7ImRhdGUtcGFydHMiOltbMjAyMl1dfSwicGFnZSI6IjM1LTQyIiwicHVibGlzaGVyIjoiRWxzZXZpZXIiLCJpc3N1ZSI6IjEiLCJ2b2x1bWUiOiIyMiJ9LCJpc1RlbXBvcmFyeSI6ZmFsc2V9XX0=&quot;,&quot;citationItems&quot;:[{&quot;id&quot;:&quot;73b17cbf-49e0-30e5-8f47-de3467d037ea&quot;,&quot;itemData&quot;:{&quot;type&quot;:&quot;article-journal&quot;,&quot;id&quot;:&quot;73b17cbf-49e0-30e5-8f47-de3467d037ea&quot;,&quot;title&quot;:&quot;Hospital admission and emergency care attendance risk for SARS-CoV-2 delta (B. 1.617. 2) compared with alpha (B. 1.1. 7) variants of concern: a cohort study&quot;,&quot;author&quot;:[{&quot;family&quot;:&quot;Twohig&quot;,&quot;given&quot;:&quot;Katherine A&quot;,&quot;parse-names&quot;:false,&quot;dropping-particle&quot;:&quot;&quot;,&quot;non-dropping-particle&quot;:&quot;&quot;},{&quot;family&quot;:&quot;Nyberg&quot;,&quot;given&quot;:&quot;Tommy&quot;,&quot;parse-names&quot;:false,&quot;dropping-particle&quot;:&quot;&quot;,&quot;non-dropping-particle&quot;:&quot;&quot;},{&quot;family&quot;:&quot;Zaidi&quot;,&quot;given&quot;:&quot;Asad&quot;,&quot;parse-names&quot;:false,&quot;dropping-particle&quot;:&quot;&quot;,&quot;non-dropping-particle&quot;:&quot;&quot;},{&quot;family&quot;:&quot;Thelwall&quot;,&quot;given&quot;:&quot;Simon&quot;,&quot;parse-names&quot;:false,&quot;dropping-particle&quot;:&quot;&quot;,&quot;non-dropping-particle&quot;:&quot;&quot;},{&quot;family&quot;:&quot;Sinnathamby&quot;,&quot;given&quot;:&quot;Mary A&quot;,&quot;parse-names&quot;:false,&quot;dropping-particle&quot;:&quot;&quot;,&quot;non-dropping-particle&quot;:&quot;&quot;},{&quot;family&quot;:&quot;Aliabadi&quot;,&quot;given&quot;:&quot;Shirin&quot;,&quot;parse-names&quot;:false,&quot;dropping-particle&quot;:&quot;&quot;,&quot;non-dropping-particle&quot;:&quot;&quot;},{&quot;family&quot;:&quot;Seaman&quot;,&quot;given&quot;:&quot;Shaun R&quot;,&quot;parse-names&quot;:false,&quot;dropping-particle&quot;:&quot;&quot;,&quot;non-dropping-particle&quot;:&quot;&quot;},{&quot;family&quot;:&quot;Harris&quot;,&quot;given&quot;:&quot;Ross J&quot;,&quot;parse-names&quot;:false,&quot;dropping-particle&quot;:&quot;&quot;,&quot;non-dropping-particle&quot;:&quot;&quot;},{&quot;family&quot;:&quot;Hope&quot;,&quot;given&quot;:&quot;Russell&quot;,&quot;parse-names&quot;:false,&quot;dropping-particle&quot;:&quot;&quot;,&quot;non-dropping-particle&quot;:&quot;&quot;},{&quot;family&quot;:&quot;Lopez-Bernal&quot;,&quot;given&quot;:&quot;Jamie&quot;,&quot;parse-names&quot;:false,&quot;dropping-particle&quot;:&quot;&quot;,&quot;non-dropping-particle&quot;:&quot;&quot;}],&quot;container-title&quot;:&quot;The Lancet Infectious Diseases&quot;,&quot;container-title-short&quot;:&quot;Lancet Infect Dis&quot;,&quot;ISSN&quot;:&quot;1473-3099&quot;,&quot;issued&quot;:{&quot;date-parts&quot;:[[2022]]},&quot;page&quot;:&quot;35-42&quot;,&quot;publisher&quot;:&quot;Elsevier&quot;,&quot;issue&quot;:&quot;1&quot;,&quot;volume&quot;:&quot;22&quot;},&quot;isTemporary&quot;:false}]},{&quot;citationID&quot;:&quot;MENDELEY_CITATION_a2bb5949-c230-46be-a579-d2696599cddb&quot;,&quot;properties&quot;:{&quot;noteIndex&quot;:0},&quot;isEdited&quot;:false,&quot;manualOverride&quot;:{&quot;isManuallyOverridden&quot;:false,&quot;citeprocText&quot;:&quot;[10]&quot;,&quot;manualOverrideText&quot;:&quot;&quot;},&quot;citationTag&quot;:&quot;MENDELEY_CITATION_v3_eyJjaXRhdGlvbklEIjoiTUVOREVMRVlfQ0lUQVRJT05fYTJiYjU5NDktYzIzMC00NmJlLWE1NzktZDI2OTY1OTljZGRiIiwicHJvcGVydGllcyI6eyJub3RlSW5kZXgiOjB9LCJpc0VkaXRlZCI6ZmFsc2UsIm1hbnVhbE92ZXJyaWRlIjp7ImlzTWFudWFsbHlPdmVycmlkZGVuIjpmYWxzZSwiY2l0ZXByb2NUZXh0IjoiWzEwXSIsIm1hbnVhbE92ZXJyaWRlVGV4dCI6IiJ9LCJjaXRhdGlvbkl0ZW1zIjpbeyJpZCI6IjViOWZmMTZlLTlhODEtMzkzOC1iZWFhLTdhNDg5YTc5YzE0YyIsIml0ZW1EYXRhIjp7InR5cGUiOiJhcnRpY2xlLWpvdXJuYWwiLCJpZCI6IjViOWZmMTZlLTlhODEtMzkzOC1iZWFhLTdhNDg5YTc5YzE0YyIsInRpdGxlIjoiQWxwaGEsIGFuZCBtb3JlOiB3aGF0IHRvIGtub3cgYWJvdXQgdGhlIGNvcm9uYXZpcnVzIHZhcmlhbnRzIiwiYXV0aG9yIjpbeyJmYW1pbHkiOiJPbWljcm9uIiwiZ2l2ZW4iOiJEZWx0YSIsInBhcnNlLW5hbWVzIjpmYWxzZSwiZHJvcHBpbmctcGFydGljbGUiOiIiLCJub24tZHJvcHBpbmctcGFydGljbGUiOiIifV0sImNvbnRhaW5lci10aXRsZSI6IllhbGUgTWVkaWNpbmUgQXZhaWxhYmxlIGF0OiBodHRwczovL3d3dy4geWFsZW1lZGljaW5lLiBvcmcvbmV3cy9jb3ZpZC0xOS12YXJpYW50cy1vZi1jb25jZXJuLW9taWNyb24uIEFjY2Vzc2VkIEp1bmUiLCJpc3N1ZWQiOnsiZGF0ZS1wYXJ0cyI6W1syMDIzXV19LCJ2b2x1bWUiOiI5IiwiY29udGFpbmVyLXRpdGxlLXNob3J0IjoiIn0sImlzVGVtcG9yYXJ5IjpmYWxzZX1dfQ==&quot;,&quot;citationItems&quot;:[{&quot;id&quot;:&quot;5b9ff16e-9a81-3938-beaa-7a489a79c14c&quot;,&quot;itemData&quot;:{&quot;type&quot;:&quot;article-journal&quot;,&quot;id&quot;:&quot;5b9ff16e-9a81-3938-beaa-7a489a79c14c&quot;,&quot;title&quot;:&quot;Alpha, and more: what to know about the coronavirus variants&quot;,&quot;author&quot;:[{&quot;family&quot;:&quot;Omicron&quot;,&quot;given&quot;:&quot;Delta&quot;,&quot;parse-names&quot;:false,&quot;dropping-particle&quot;:&quot;&quot;,&quot;non-dropping-particle&quot;:&quot;&quot;}],&quot;container-title&quot;:&quot;Yale Medicine Available at: https://www. yalemedicine. org/news/covid-19-variants-of-concern-omicron. Accessed June&quot;,&quot;issued&quot;:{&quot;date-parts&quot;:[[2023]]},&quot;volume&quot;:&quot;9&quot;,&quot;container-title-short&quot;:&quot;&quot;},&quot;isTemporary&quot;:false}]},{&quot;citationID&quot;:&quot;MENDELEY_CITATION_48502710-575e-41b2-ac37-7839369a2e1b&quot;,&quot;properties&quot;:{&quot;noteIndex&quot;:0},&quot;isEdited&quot;:false,&quot;manualOverride&quot;:{&quot;isManuallyOverridden&quot;:false,&quot;citeprocText&quot;:&quot;[14]&quot;,&quot;manualOverrideText&quot;:&quot;&quot;},&quot;citationTag&quot;:&quot;MENDELEY_CITATION_v3_eyJjaXRhdGlvbklEIjoiTUVOREVMRVlfQ0lUQVRJT05fNDg1MDI3MTAtNTc1ZS00MWIyLWFjMzctNzgzOTM2OWEyZTFiIiwicHJvcGVydGllcyI6eyJub3RlSW5kZXgiOjB9LCJpc0VkaXRlZCI6ZmFsc2UsIm1hbnVhbE92ZXJyaWRlIjp7ImlzTWFudWFsbHlPdmVycmlkZGVuIjpmYWxzZSwiY2l0ZXByb2NUZXh0IjoiWzE0XSIsIm1hbnVhbE92ZXJyaWRlVGV4dCI6IiJ9LCJjaXRhdGlvbkl0ZW1zIjpbeyJpZCI6ImU0ZWNiMTZkLTNjYjUtMzdlZS1iNmUwLTU1MzIwZGEyYmU3YSIsIml0ZW1EYXRhIjp7InR5cGUiOiJhcnRpY2xlLWpvdXJuYWwiLCJpZCI6ImU0ZWNiMTZkLTNjYjUtMzdlZS1iNmUwLTU1MzIwZGEyYmU3YSIsInRpdGxlIjoiQ2xpbmljYWwgc2V2ZXJpdHkgb2YsIGFuZCBlZmZlY3RpdmVuZXNzIG9mIG1STkEgdmFjY2luZXMgYWdhaW5zdCwgY292aWQtMTkgZnJvbSBvbWljcm9uLCBkZWx0YSwgYW5kIGFscGhhIFNBUlMtQ29WLTIgdmFyaWFudHMgaW4gdGhlIFVuaXRlZCBTdGF0ZXM6IHByb3NwZWN0aXZlIG9ic2VydmF0aW9uYWwgc3R1ZHkiLCJhdXRob3IiOlt7ImZhbWlseSI6IkxhdXJpbmciLCJnaXZlbiI6IkFkYW0gUyIsInBhcnNlLW5hbWVzIjpmYWxzZSwiZHJvcHBpbmctcGFydGljbGUiOiIiLCJub24tZHJvcHBpbmctcGFydGljbGUiOiIifSx7ImZhbWlseSI6IlRlbmZvcmRlIiwiZ2l2ZW4iOiJNYXJrIFciLCJwYXJzZS1uYW1lcyI6ZmFsc2UsImRyb3BwaW5nLXBhcnRpY2xlIjoiIiwibm9uLWRyb3BwaW5nLXBhcnRpY2xlIjoiIn0seyJmYW1pbHkiOiJDaGFwcGVsbCIsImdpdmVuIjoiSmFtZXMgRCIsInBhcnNlLW5hbWVzIjpmYWxzZSwiZHJvcHBpbmctcGFydGljbGUiOiIiLCJub24tZHJvcHBpbmctcGFydGljbGUiOiIifSx7ImZhbWlseSI6IkdhZ2xhbmkiLCJnaXZlbiI6Ik1hbmp1c2hhIiwicGFyc2UtbmFtZXMiOmZhbHNlLCJkcm9wcGluZy1wYXJ0aWNsZSI6IiIsIm5vbi1kcm9wcGluZy1wYXJ0aWNsZSI6IiJ9LHsiZmFtaWx5IjoiR2luZGUiLCJnaXZlbiI6IkFkaXQgQSIsInBhcnNlLW5hbWVzIjpmYWxzZSwiZHJvcHBpbmctcGFydGljbGUiOiIiLCJub24tZHJvcHBpbmctcGFydGljbGUiOiIifSx7ImZhbWlseSI6Ik1jTmVhbCIsImdpdmVuIjoiVHJlc2EiLCJwYXJzZS1uYW1lcyI6ZmFsc2UsImRyb3BwaW5nLXBhcnRpY2xlIjoiIiwibm9uLWRyb3BwaW5nLXBhcnRpY2xlIjoiIn0seyJmYW1pbHkiOiJHaGFtYW5kZSIsImdpdmVuIjoiU2hla2hhciIsInBhcnNlLW5hbWVzIjpmYWxzZSwiZHJvcHBpbmctcGFydGljbGUiOiIiLCJub24tZHJvcHBpbmctcGFydGljbGUiOiIifSx7ImZhbWlseSI6IkRvdWluIiwiZ2l2ZW4iOiJEYXZpZCBKIiwicGFyc2UtbmFtZXMiOmZhbHNlLCJkcm9wcGluZy1wYXJ0aWNsZSI6IiIsIm5vbi1kcm9wcGluZy1wYXJ0aWNsZSI6IiJ9LHsiZmFtaWx5IjoiVGFsYm90IiwiZ2l2ZW4iOiJIIEtlaXBwIiwicGFyc2UtbmFtZXMiOmZhbHNlLCJkcm9wcGluZy1wYXJ0aWNsZSI6IiIsIm5vbi1kcm9wcGluZy1wYXJ0aWNsZSI6IiJ9LHsiZmFtaWx5IjoiQ2FzZXkiLCJnaXZlbiI6IkpvbmF0aGFuIEQiLCJwYXJzZS1uYW1lcyI6ZmFsc2UsImRyb3BwaW5nLXBhcnRpY2xlIjoiIiwibm9uLWRyb3BwaW5nLXBhcnRpY2xlIjoiIn1dLCJjb250YWluZXItdGl0bGUiOiJibWoiLCJJU1NOIjoiMTc1Ni0xODMzIiwiaXNzdWVkIjp7ImRhdGUtcGFydHMiOltbMjAyMl1dfSwicHVibGlzaGVyIjoiQnJpdGlzaCBNZWRpY2FsIEpvdXJuYWwgUHVibGlzaGluZyBHcm91cCIsInZvbHVtZSI6IjM3NiIsImNvbnRhaW5lci10aXRsZS1zaG9ydCI6IiJ9LCJpc1RlbXBvcmFyeSI6ZmFsc2V9XX0=&quot;,&quot;citationItems&quot;:[{&quot;id&quot;:&quot;e4ecb16d-3cb5-37ee-b6e0-55320da2be7a&quot;,&quot;itemData&quot;:{&quot;type&quot;:&quot;article-journal&quot;,&quot;id&quot;:&quot;e4ecb16d-3cb5-37ee-b6e0-55320da2be7a&quot;,&quot;title&quot;:&quot;Clinical severity of, and effectiveness of mRNA vaccines against, covid-19 from omicron, delta, and alpha SARS-CoV-2 variants in the United States: prospective observational study&quot;,&quot;author&quot;:[{&quot;family&quot;:&quot;Lauring&quot;,&quot;given&quot;:&quot;Adam S&quot;,&quot;parse-names&quot;:false,&quot;dropping-particle&quot;:&quot;&quot;,&quot;non-dropping-particle&quot;:&quot;&quot;},{&quot;family&quot;:&quot;Tenforde&quot;,&quot;given&quot;:&quot;Mark W&quot;,&quot;parse-names&quot;:false,&quot;dropping-particle&quot;:&quot;&quot;,&quot;non-dropping-particle&quot;:&quot;&quot;},{&quot;family&quot;:&quot;Chappell&quot;,&quot;given&quot;:&quot;James D&quot;,&quot;parse-names&quot;:false,&quot;dropping-particle&quot;:&quot;&quot;,&quot;non-dropping-particle&quot;:&quot;&quot;},{&quot;family&quot;:&quot;Gaglani&quot;,&quot;given&quot;:&quot;Manjusha&quot;,&quot;parse-names&quot;:false,&quot;dropping-particle&quot;:&quot;&quot;,&quot;non-dropping-particle&quot;:&quot;&quot;},{&quot;family&quot;:&quot;Ginde&quot;,&quot;given&quot;:&quot;Adit A&quot;,&quot;parse-names&quot;:false,&quot;dropping-particle&quot;:&quot;&quot;,&quot;non-dropping-particle&quot;:&quot;&quot;},{&quot;family&quot;:&quot;McNeal&quot;,&quot;given&quot;:&quot;Tresa&quot;,&quot;parse-names&quot;:false,&quot;dropping-particle&quot;:&quot;&quot;,&quot;non-dropping-particle&quot;:&quot;&quot;},{&quot;family&quot;:&quot;Ghamande&quot;,&quot;given&quot;:&quot;Shekhar&quot;,&quot;parse-names&quot;:false,&quot;dropping-particle&quot;:&quot;&quot;,&quot;non-dropping-particle&quot;:&quot;&quot;},{&quot;family&quot;:&quot;Douin&quot;,&quot;given&quot;:&quot;David J&quot;,&quot;parse-names&quot;:false,&quot;dropping-particle&quot;:&quot;&quot;,&quot;non-dropping-particle&quot;:&quot;&quot;},{&quot;family&quot;:&quot;Talbot&quot;,&quot;given&quot;:&quot;H Keipp&quot;,&quot;parse-names&quot;:false,&quot;dropping-particle&quot;:&quot;&quot;,&quot;non-dropping-particle&quot;:&quot;&quot;},{&quot;family&quot;:&quot;Casey&quot;,&quot;given&quot;:&quot;Jonathan D&quot;,&quot;parse-names&quot;:false,&quot;dropping-particle&quot;:&quot;&quot;,&quot;non-dropping-particle&quot;:&quot;&quot;}],&quot;container-title&quot;:&quot;bmj&quot;,&quot;ISSN&quot;:&quot;1756-1833&quot;,&quot;issued&quot;:{&quot;date-parts&quot;:[[2022]]},&quot;publisher&quot;:&quot;British Medical Journal Publishing Group&quot;,&quot;volume&quot;:&quot;376&quot;,&quot;container-title-short&quot;:&quot;&quot;},&quot;isTemporary&quot;:false}]},{&quot;citationID&quot;:&quot;MENDELEY_CITATION_d1b27ba1-9fe0-4cac-be39-5d96e9c0095c&quot;,&quot;properties&quot;:{&quot;noteIndex&quot;:0},&quot;isEdited&quot;:false,&quot;manualOverride&quot;:{&quot;isManuallyOverridden&quot;:false,&quot;citeprocText&quot;:&quot;[8]&quot;,&quot;manualOverrideText&quot;:&quot;&quot;},&quot;citationTag&quot;:&quot;MENDELEY_CITATION_v3_eyJjaXRhdGlvbklEIjoiTUVOREVMRVlfQ0lUQVRJT05fZDFiMjdiYTEtOWZlMC00Y2FjLWJlMzktNWQ5NmU5YzAwOTVjIiwicHJvcGVydGllcyI6eyJub3RlSW5kZXgiOjB9LCJpc0VkaXRlZCI6ZmFsc2UsIm1hbnVhbE92ZXJyaWRlIjp7ImlzTWFudWFsbHlPdmVycmlkZGVuIjpmYWxzZSwiY2l0ZXByb2NUZXh0IjoiWzhdIiwibWFudWFsT3ZlcnJpZGVUZXh0IjoiIn0sImNpdGF0aW9uSXRlbXMiOlt7ImlkIjoiNzA2MTNmNDQtMTk1ZS0zM2JlLWE1ZjItNmExNDU3YzQyMDliIiwiaXRlbURhdGEiOnsidHlwZSI6ImFydGljbGUtam91cm5hbCIsImlkIjoiNzA2MTNmNDQtMTk1ZS0zM2JlLWE1ZjItNmExNDU3YzQyMDliIiwidGl0bGUiOiJBbiBhbmFseXNpcyBvZiBDT1ZJRC0xOSBtb3J0YWxpdHkgZHVyaW5nIHRoZSBkb21pbmFuY3kgb2YgYWxwaGEsIGRlbHRhLCBhbmQgb21pY3JvbiBpbiB0aGUgVVNBIiwiYXV0aG9yIjpbeyJmYW1pbHkiOiJUYWJhdGFiYWkiLCJnaXZlbiI6Ik1vaGFtbWFkIiwicGFyc2UtbmFtZXMiOmZhbHNlLCJkcm9wcGluZy1wYXJ0aWNsZSI6IiIsIm5vbi1kcm9wcGluZy1wYXJ0aWNsZSI6IiJ9LHsiZmFtaWx5IjoiSnVhcmV6IiwiZ2l2ZW4iOiJQYXVsIEQiLCJwYXJzZS1uYW1lcyI6ZmFsc2UsImRyb3BwaW5nLXBhcnRpY2xlIjoiIiwibm9uLWRyb3BwaW5nLXBhcnRpY2xlIjoiIn0seyJmYW1pbHkiOiJNYXR0aGV3cy1KdWFyZXoiLCJnaXZlbiI6IlBhdHJpY2lhIiwicGFyc2UtbmFtZXMiOmZhbHNlLCJkcm9wcGluZy1wYXJ0aWNsZSI6IiIsIm5vbi1kcm9wcGluZy1wYXJ0aWNsZSI6IiJ9LHsiZmFtaWx5IjoiV2lsdXMiLCJnaXZlbiI6IkRlcmVrIE0iLCJwYXJzZS1uYW1lcyI6ZmFsc2UsImRyb3BwaW5nLXBhcnRpY2xlIjoiIiwibm9uLWRyb3BwaW5nLXBhcnRpY2xlIjoiIn0seyJmYW1pbHkiOiJSYW1lc2giLCJnaXZlbiI6IkFyYW1hbmRsYSIsInBhcnNlLW5hbWVzIjpmYWxzZSwiZHJvcHBpbmctcGFydGljbGUiOiIiLCJub24tZHJvcHBpbmctcGFydGljbGUiOiIifSx7ImZhbWlseSI6IkFsY2VuZG9yIiwiZ2l2ZW4iOiJEb25hbGQgSiIsInBhcnNlLW5hbWVzIjpmYWxzZSwiZHJvcHBpbmctcGFydGljbGUiOiIiLCJub24tZHJvcHBpbmctcGFydGljbGUiOiIifSx7ImZhbWlseSI6IlRhYmF0YWJhaSIsImdpdmVuIjoiTmlraSIsInBhcnNlLW5hbWVzIjpmYWxzZSwiZHJvcHBpbmctcGFydGljbGUiOiIiLCJub24tZHJvcHBpbmctcGFydGljbGUiOiIifSx7ImZhbWlseSI6IlNpbmdoIiwiZ2l2ZW4iOiJLYXJhbiBQIiwicGFyc2UtbmFtZXMiOmZhbHNlLCJkcm9wcGluZy1wYXJ0aWNsZSI6IiIsIm5vbi1kcm9wcGluZy1wYXJ0aWNsZSI6IiJ9XSwiY29udGFpbmVyLXRpdGxlIjoiSm91cm5hbCBvZiBQcmltYXJ5IENhcmUgJiBDb21tdW5pdHkgSGVhbHRoIiwiY29udGFpbmVyLXRpdGxlLXNob3J0IjoiSiBQcmltIENhcmUgQ29tbXVuaXR5IEhlYWx0aCIsIklTU04iOiIyMTUwLTEzMTkiLCJpc3N1ZWQiOnsiZGF0ZS1wYXJ0cyI6W1syMDIzXV19LCJwYWdlIjoiMjE1MDEzMTkyMzExNzAxNjQiLCJwdWJsaXNoZXIiOiJTQUdFIFB1YmxpY2F0aW9ucyBTYWdlIENBOiBMb3MgQW5nZWxlcywgQ0EiLCJ2b2x1bWUiOiIxNCJ9LCJpc1RlbXBvcmFyeSI6ZmFsc2V9XX0=&quot;,&quot;citationItems&quot;:[{&quot;id&quot;:&quot;70613f44-195e-33be-a5f2-6a1457c4209b&quot;,&quot;itemData&quot;:{&quot;type&quot;:&quot;article-journal&quot;,&quot;id&quot;:&quot;70613f44-195e-33be-a5f2-6a1457c4209b&quot;,&quot;title&quot;:&quot;An analysis of COVID-19 mortality during the dominancy of alpha, delta, and omicron in the USA&quot;,&quot;author&quot;:[{&quot;family&quot;:&quot;Tabatabai&quot;,&quot;given&quot;:&quot;Mohammad&quot;,&quot;parse-names&quot;:false,&quot;dropping-particle&quot;:&quot;&quot;,&quot;non-dropping-particle&quot;:&quot;&quot;},{&quot;family&quot;:&quot;Juarez&quot;,&quot;given&quot;:&quot;Paul D&quot;,&quot;parse-names&quot;:false,&quot;dropping-particle&quot;:&quot;&quot;,&quot;non-dropping-particle&quot;:&quot;&quot;},{&quot;family&quot;:&quot;Matthews-Juarez&quot;,&quot;given&quot;:&quot;Patricia&quot;,&quot;parse-names&quot;:false,&quot;dropping-particle&quot;:&quot;&quot;,&quot;non-dropping-particle&quot;:&quot;&quot;},{&quot;family&quot;:&quot;Wilus&quot;,&quot;given&quot;:&quot;Derek M&quot;,&quot;parse-names&quot;:false,&quot;dropping-particle&quot;:&quot;&quot;,&quot;non-dropping-particle&quot;:&quot;&quot;},{&quot;family&quot;:&quot;Ramesh&quot;,&quot;given&quot;:&quot;Aramandla&quot;,&quot;parse-names&quot;:false,&quot;dropping-particle&quot;:&quot;&quot;,&quot;non-dropping-particle&quot;:&quot;&quot;},{&quot;family&quot;:&quot;Alcendor&quot;,&quot;given&quot;:&quot;Donald J&quot;,&quot;parse-names&quot;:false,&quot;dropping-particle&quot;:&quot;&quot;,&quot;non-dropping-particle&quot;:&quot;&quot;},{&quot;family&quot;:&quot;Tabatabai&quot;,&quot;given&quot;:&quot;Niki&quot;,&quot;parse-names&quot;:false,&quot;dropping-particle&quot;:&quot;&quot;,&quot;non-dropping-particle&quot;:&quot;&quot;},{&quot;family&quot;:&quot;Singh&quot;,&quot;given&quot;:&quot;Karan P&quot;,&quot;parse-names&quot;:false,&quot;dropping-particle&quot;:&quot;&quot;,&quot;non-dropping-particle&quot;:&quot;&quot;}],&quot;container-title&quot;:&quot;Journal of Primary Care &amp; Community Health&quot;,&quot;container-title-short&quot;:&quot;J Prim Care Community Health&quot;,&quot;ISSN&quot;:&quot;2150-1319&quot;,&quot;issued&quot;:{&quot;date-parts&quot;:[[2023]]},&quot;page&quot;:&quot;21501319231170164&quot;,&quot;publisher&quot;:&quot;SAGE Publications Sage CA: Los Angeles, CA&quot;,&quot;volume&quot;:&quot;14&quot;},&quot;isTemporary&quot;:false}]},{&quot;citationID&quot;:&quot;MENDELEY_CITATION_66331cb4-6929-48a4-aadb-49425024897f&quot;,&quot;properties&quot;:{&quot;noteIndex&quot;:0},&quot;isEdited&quot;:false,&quot;manualOverride&quot;:{&quot;isManuallyOverridden&quot;:false,&quot;citeprocText&quot;:&quot;[15]&quot;,&quot;manualOverrideText&quot;:&quot;&quot;},&quot;citationTag&quot;:&quot;MENDELEY_CITATION_v3_eyJjaXRhdGlvbklEIjoiTUVOREVMRVlfQ0lUQVRJT05fNjYzMzFjYjQtNjkyOS00OGE0LWFhZGItNDk0MjUwMjQ4OTdmIiwicHJvcGVydGllcyI6eyJub3RlSW5kZXgiOjB9LCJpc0VkaXRlZCI6ZmFsc2UsIm1hbnVhbE92ZXJyaWRlIjp7ImlzTWFudWFsbHlPdmVycmlkZGVuIjpmYWxzZSwiY2l0ZXByb2NUZXh0IjoiWzE1XSIsIm1hbnVhbE92ZXJyaWRlVGV4dCI6IiJ9LCJjaXRhdGlvbkl0ZW1zIjpbeyJpZCI6IjhhODNlNmFhLWZmMmEtM2RlOC1hZGU0LTlkM2IxZWQ3MGYwOSIsIml0ZW1EYXRhIjp7InR5cGUiOiJ3ZWJwYWdlIiwiaWQiOiI4YTgzZTZhYS1mZjJhLTNkZTgtYWRlNC05ZDNiMWVkNzBmMDkiLCJ0aXRsZSI6IlVwZGF0ZSBvbiBPbWljcm9uIiwiYXV0aG9yIjpbeyJmYW1pbHkiOiJXb3JsZCBIZWFsdGggT3JnYW5pemF0aW9uIiwiZ2l2ZW4iOiIiLCJwYXJzZS1uYW1lcyI6ZmFsc2UsImRyb3BwaW5nLXBhcnRpY2xlIjoiIiwibm9uLWRyb3BwaW5nLXBhcnRpY2xlIjoiIn1dLCJjb250YWluZXItdGl0bGUiOiJodHRwczovL3d3dy53aG8uaW50L25ld3MvaXRlbS8yOC0xMS0yMDIxLXVwZGF0ZS1vbi1vbWljcm9uIiwiaXNzdWVkIjp7ImRhdGUtcGFydHMiOltbMjAyMSwxMSwyOF1dfSwiY29udGFpbmVyLXRpdGxlLXNob3J0IjoiIn0sImlzVGVtcG9yYXJ5IjpmYWxzZX1dfQ==&quot;,&quot;citationItems&quot;:[{&quot;id&quot;:&quot;8a83e6aa-ff2a-3de8-ade4-9d3b1ed70f09&quot;,&quot;itemData&quot;:{&quot;type&quot;:&quot;webpage&quot;,&quot;id&quot;:&quot;8a83e6aa-ff2a-3de8-ade4-9d3b1ed70f09&quot;,&quot;title&quot;:&quot;Update on Omicron&quot;,&quot;author&quot;:[{&quot;family&quot;:&quot;World Health Organization&quot;,&quot;given&quot;:&quot;&quot;,&quot;parse-names&quot;:false,&quot;dropping-particle&quot;:&quot;&quot;,&quot;non-dropping-particle&quot;:&quot;&quot;}],&quot;container-title&quot;:&quot;https://www.who.int/news/item/28-11-2021-update-on-omicron&quot;,&quot;issued&quot;:{&quot;date-parts&quot;:[[2021,11,28]]},&quot;container-title-short&quot;:&quot;&quot;},&quot;isTemporary&quot;:false}]},{&quot;citationID&quot;:&quot;MENDELEY_CITATION_b6af868a-92e5-4841-87db-2d70a6780f7b&quot;,&quot;properties&quot;:{&quot;noteIndex&quot;:0},&quot;isEdited&quot;:false,&quot;manualOverride&quot;:{&quot;isManuallyOverridden&quot;:false,&quot;citeprocText&quot;:&quot;[16]&quot;,&quot;manualOverrideText&quot;:&quot;&quot;},&quot;citationTag&quot;:&quot;MENDELEY_CITATION_v3_eyJjaXRhdGlvbklEIjoiTUVOREVMRVlfQ0lUQVRJT05fYjZhZjg2OGEtOTJlNS00ODQxLTg3ZGItMmQ3MGE2NzgwZjdiIiwicHJvcGVydGllcyI6eyJub3RlSW5kZXgiOjB9LCJpc0VkaXRlZCI6ZmFsc2UsIm1hbnVhbE92ZXJyaWRlIjp7ImlzTWFudWFsbHlPdmVycmlkZGVuIjpmYWxzZSwiY2l0ZXByb2NUZXh0IjoiWzE2XSIsIm1hbnVhbE92ZXJyaWRlVGV4dCI6IiJ9LCJjaXRhdGlvbkl0ZW1zIjpbeyJpZCI6ImQ4MzgxNmMyLTE2ZDYtMzJiMC1iM2Q2LTNiMDMzMzUyZjQyYSIsIml0ZW1EYXRhIjp7InR5cGUiOiJhcnRpY2xlLWpvdXJuYWwiLCJpZCI6ImQ4MzgxNmMyLTE2ZDYtMzJiMC1iM2Q2LTNiMDMzMzUyZjQyYSIsInRpdGxlIjoiVHJlbmRzIGluIGRpc2Vhc2Ugc2V2ZXJpdHkgYW5kIGhlYWx0aCBjYXJlIHV0aWxpemF0aW9uIGR1cmluZyB0aGUgZWFybHkgT21pY3JvbiB2YXJpYW50IHBlcmlvZCBjb21wYXJlZCB3aXRoIHByZXZpb3VzIFNBUlMtQ29WLTIgaGlnaCB0cmFuc21pc3Npb24gcGVyaW9kc+KAlFVuaXRlZCBTdGF0ZXMsIERlY2VtYmVyIDIwMjDigJNKYW51YXJ5IDIwMjIiLCJhdXRob3IiOlt7ImZhbWlseSI6Ikl1bGlhbm8iLCJnaXZlbiI6IkEgRGFuaWVsbGUiLCJwYXJzZS1uYW1lcyI6ZmFsc2UsImRyb3BwaW5nLXBhcnRpY2xlIjoiIiwibm9uLWRyb3BwaW5nLXBhcnRpY2xlIjoiIn1dLCJjb250YWluZXItdGl0bGUiOiJNTVdSLiBNb3JiaWRpdHkgYW5kIG1vcnRhbGl0eSB3ZWVrbHkgcmVwb3J0IiwiY29udGFpbmVyLXRpdGxlLXNob3J0IjoiTU1XUiBNb3JiIE1vcnRhbCBXa2x5IFJlcCIsImlzc3VlZCI6eyJkYXRlLXBhcnRzIjpbWzIwMjJdXX0sInZvbHVtZSI6IjcxIn0sImlzVGVtcG9yYXJ5IjpmYWxzZX1dfQ==&quot;,&quot;citationItems&quot;:[{&quot;id&quot;:&quot;d83816c2-16d6-32b0-b3d6-3b033352f42a&quot;,&quot;itemData&quot;:{&quot;type&quot;:&quot;article-journal&quot;,&quot;id&quot;:&quot;d83816c2-16d6-32b0-b3d6-3b033352f42a&quot;,&quot;title&quot;:&quot;Trends in disease severity and health care utilization during the early Omicron variant period compared with previous SARS-CoV-2 high transmission periods—United States, December 2020–January 2022&quot;,&quot;author&quot;:[{&quot;family&quot;:&quot;Iuliano&quot;,&quot;given&quot;:&quot;A Danielle&quot;,&quot;parse-names&quot;:false,&quot;dropping-particle&quot;:&quot;&quot;,&quot;non-dropping-particle&quot;:&quot;&quot;}],&quot;container-title&quot;:&quot;MMWR. Morbidity and mortality weekly report&quot;,&quot;container-title-short&quot;:&quot;MMWR Morb Mortal Wkly Rep&quot;,&quot;issued&quot;:{&quot;date-parts&quot;:[[2022]]},&quot;volume&quot;:&quot;71&quot;},&quot;isTemporary&quot;:false}]},{&quot;citationID&quot;:&quot;MENDELEY_CITATION_7c195eb6-ebe6-4111-b3dc-ee8550f00420&quot;,&quot;properties&quot;:{&quot;noteIndex&quot;:0},&quot;isEdited&quot;:false,&quot;manualOverride&quot;:{&quot;isManuallyOverridden&quot;:false,&quot;citeprocText&quot;:&quot;[17], [18]&quot;,&quot;manualOverrideText&quot;:&quot;&quot;},&quot;citationTag&quot;:&quot;MENDELEY_CITATION_v3_eyJjaXRhdGlvbklEIjoiTUVOREVMRVlfQ0lUQVRJT05fN2MxOTVlYjYtZWJlNi00MTExLWIzZGMtZWU4NTUwZjAwNDIwIiwicHJvcGVydGllcyI6eyJub3RlSW5kZXgiOjB9LCJpc0VkaXRlZCI6ZmFsc2UsIm1hbnVhbE92ZXJyaWRlIjp7ImlzTWFudWFsbHlPdmVycmlkZGVuIjpmYWxzZSwiY2l0ZXByb2NUZXh0IjoiWzE3XSwgWzE4XSIsIm1hbnVhbE92ZXJyaWRlVGV4dCI6IiJ9LCJjaXRhdGlvbkl0ZW1zIjpbeyJpZCI6IjdlZmU5MzEwLTAwMTUtMzMxZi1hM2IxLTY0YzI0NGFmOTczNSIsIml0ZW1EYXRhIjp7InR5cGUiOiJhcnRpY2xlLWpvdXJuYWwiLCJpZCI6IjdlZmU5MzEwLTAwMTUtMzMxZi1hM2IxLTY0YzI0NGFmOTczNSIsInRpdGxlIjoiQW4gZWNvbG9naWNhbCBzdHVkeSBvZiBzb2Npb2Vjb25vbWljIHByZWRpY3RvcnMgaW4gZGV0ZWN0aW9uIG9mIENPVklELTE5IGNhc2VzIGFjcm9zcyBuZWlnaGJvcmhvb2RzIGluIE5ldyBZb3JrIENpdHkiLCJhdXRob3IiOlt7ImZhbWlseSI6IldoaXR0bGUiLCJnaXZlbiI6IlJpY2hhcmQgUyIsInBhcnNlLW5hbWVzIjpmYWxzZSwiZHJvcHBpbmctcGFydGljbGUiOiIiLCJub24tZHJvcHBpbmctcGFydGljbGUiOiIifSx7ImZhbWlseSI6IkRpYXotQXJ0aWxlcyIsImdpdmVuIjoiQW5hIiwicGFyc2UtbmFtZXMiOmZhbHNlLCJkcm9wcGluZy1wYXJ0aWNsZSI6IiIsIm5vbi1kcm9wcGluZy1wYXJ0aWNsZSI6IiJ9XSwiY29udGFpbmVyLXRpdGxlIjoiQk1DIG1lZGljaW5lIiwiY29udGFpbmVyLXRpdGxlLXNob3J0IjoiQk1DIE1lZCIsImlzc3VlZCI6eyJkYXRlLXBhcnRzIjpbWzIwMjBdXX0sInBhZ2UiOiIxLTE3IiwicHVibGlzaGVyIjoiU3ByaW5nZXIiLCJ2b2x1bWUiOiIxOCJ9LCJpc1RlbXBvcmFyeSI6ZmFsc2V9LHsiaWQiOiJmNGI4NGM2MS02OTI4LTM3OWQtOWE4My1lY2Y2MTQ4NjU3NjkiLCJpdGVtRGF0YSI6eyJ0eXBlIjoiYXJ0aWNsZS1qb3VybmFsIiwiaWQiOiJmNGI4NGM2MS02OTI4LTM3OWQtOWE4My1lY2Y2MTQ4NjU3NjkiLCJ0aXRsZSI6IlJldmVhbGluZyB0aGUgdW5lcXVhbCBidXJkZW4gb2YgQ09WSUQtMTkgYnkgaW5jb21lLCByYWNlL2V0aG5pY2l0eSwgYW5kIGhvdXNlaG9sZCBjcm93ZGluZzogVVMgY291bnR5IHZlcnN1cyB6aXAgY29kZSBhbmFseXNlcyIsImF1dGhvciI6W3siZmFtaWx5IjoiQ2hlbiIsImdpdmVuIjoiSmFydmlzIFQiLCJwYXJzZS1uYW1lcyI6ZmFsc2UsImRyb3BwaW5nLXBhcnRpY2xlIjoiIiwibm9uLWRyb3BwaW5nLXBhcnRpY2xlIjoiIn0seyJmYW1pbHkiOiJLcmllZ2VyIiwiZ2l2ZW4iOiJOYW5jeSIsInBhcnNlLW5hbWVzIjpmYWxzZSwiZHJvcHBpbmctcGFydGljbGUiOiIiLCJub24tZHJvcHBpbmctcGFydGljbGUiOiIifV0sImNvbnRhaW5lci10aXRsZSI6IkpvdXJuYWwgb2YgUHVibGljIEhlYWx0aCBNYW5hZ2VtZW50IGFuZCBQcmFjdGljZSIsIklTU04iOiIxMDc4LTQ2NTkiLCJpc3N1ZWQiOnsiZGF0ZS1wYXJ0cyI6W1syMDIxXV19LCJwYWdlIjoiUzQzLVM1NiIsInB1Ymxpc2hlciI6IkxXVyIsImlzc3VlIjoiU3VwcGxlbWVudCAxIiwidm9sdW1lIjoiMjciLCJjb250YWluZXItdGl0bGUtc2hvcnQiOiIifSwiaXNUZW1wb3JhcnkiOmZhbHNlfV19&quot;,&quot;citationItems&quot;:[{&quot;id&quot;:&quot;7efe9310-0015-331f-a3b1-64c244af9735&quot;,&quot;itemData&quot;:{&quot;type&quot;:&quot;article-journal&quot;,&quot;id&quot;:&quot;7efe9310-0015-331f-a3b1-64c244af9735&quot;,&quot;title&quot;:&quot;An ecological study of socioeconomic predictors in detection of COVID-19 cases across neighborhoods in New York City&quot;,&quot;author&quot;:[{&quot;family&quot;:&quot;Whittle&quot;,&quot;given&quot;:&quot;Richard S&quot;,&quot;parse-names&quot;:false,&quot;dropping-particle&quot;:&quot;&quot;,&quot;non-dropping-particle&quot;:&quot;&quot;},{&quot;family&quot;:&quot;Diaz-Artiles&quot;,&quot;given&quot;:&quot;Ana&quot;,&quot;parse-names&quot;:false,&quot;dropping-particle&quot;:&quot;&quot;,&quot;non-dropping-particle&quot;:&quot;&quot;}],&quot;container-title&quot;:&quot;BMC medicine&quot;,&quot;container-title-short&quot;:&quot;BMC Med&quot;,&quot;issued&quot;:{&quot;date-parts&quot;:[[2020]]},&quot;page&quot;:&quot;1-17&quot;,&quot;publisher&quot;:&quot;Springer&quot;,&quot;volume&quot;:&quot;18&quot;},&quot;isTemporary&quot;:false},{&quot;id&quot;:&quot;f4b84c61-6928-379d-9a83-ecf614865769&quot;,&quot;itemData&quot;:{&quot;type&quot;:&quot;article-journal&quot;,&quot;id&quot;:&quot;f4b84c61-6928-379d-9a83-ecf614865769&quot;,&quot;title&quot;:&quot;Revealing the unequal burden of COVID-19 by income, race/ethnicity, and household crowding: US county versus zip code analyses&quot;,&quot;author&quot;:[{&quot;family&quot;:&quot;Chen&quot;,&quot;given&quot;:&quot;Jarvis T&quot;,&quot;parse-names&quot;:false,&quot;dropping-particle&quot;:&quot;&quot;,&quot;non-dropping-particle&quot;:&quot;&quot;},{&quot;family&quot;:&quot;Krieger&quot;,&quot;given&quot;:&quot;Nancy&quot;,&quot;parse-names&quot;:false,&quot;dropping-particle&quot;:&quot;&quot;,&quot;non-dropping-particle&quot;:&quot;&quot;}],&quot;container-title&quot;:&quot;Journal of Public Health Management and Practice&quot;,&quot;ISSN&quot;:&quot;1078-4659&quot;,&quot;issued&quot;:{&quot;date-parts&quot;:[[2021]]},&quot;page&quot;:&quot;S43-S56&quot;,&quot;publisher&quot;:&quot;LWW&quot;,&quot;issue&quot;:&quot;Supplement 1&quot;,&quot;volume&quot;:&quot;27&quot;,&quot;container-title-short&quot;:&quot;&quot;},&quot;isTemporary&quot;:false}]},{&quot;citationID&quot;:&quot;MENDELEY_CITATION_294f1a3e-2287-478a-a185-11fe5a697b57&quot;,&quot;properties&quot;:{&quot;noteIndex&quot;:0},&quot;isEdited&quot;:false,&quot;manualOverride&quot;:{&quot;isManuallyOverridden&quot;:false,&quot;citeprocText&quot;:&quot;[19], [20]&quot;,&quot;manualOverrideText&quot;:&quot;&quot;},&quot;citationTag&quot;:&quot;MENDELEY_CITATION_v3_eyJjaXRhdGlvbklEIjoiTUVOREVMRVlfQ0lUQVRJT05fMjk0ZjFhM2UtMjI4Ny00NzhhLWExODUtMTFmZTVhNjk3YjU3IiwicHJvcGVydGllcyI6eyJub3RlSW5kZXgiOjB9LCJpc0VkaXRlZCI6ZmFsc2UsIm1hbnVhbE92ZXJyaWRlIjp7ImlzTWFudWFsbHlPdmVycmlkZGVuIjpmYWxzZSwiY2l0ZXByb2NUZXh0IjoiWzE5XSwgWzIwXSIsIm1hbnVhbE92ZXJyaWRlVGV4dCI6IiJ9LCJjaXRhdGlvbkl0ZW1zIjpbeyJpZCI6IjAzY2EwNWI0LWFkOTktMzVhNC04YjhhLTg0ZTA5ZGIwOTBjOCIsIml0ZW1EYXRhIjp7InR5cGUiOiJhcnRpY2xlLWpvdXJuYWwiLCJpZCI6IjAzY2EwNWI0LWFkOTktMzVhNC04YjhhLTg0ZTA5ZGIwOTBjOCIsInRpdGxlIjoiVGhlIGVmZmVjdCBvZiBhcmVhIGRlcHJpdmF0aW9uIG9uIENPVklELTE5IHJpc2sgaW4gTG91aXNpYW5hIiwiYXV0aG9yIjpbeyJmYW1pbHkiOiJLQyIsImdpdmVuIjoiTWFkaGF2IiwicGFyc2UtbmFtZXMiOmZhbHNlLCJkcm9wcGluZy1wYXJ0aWNsZSI6IiIsIm5vbi1kcm9wcGluZy1wYXJ0aWNsZSI6IiJ9LHsiZmFtaWx5IjoiT3JhbCIsImdpdmVuIjoiRXZyaW0iLCJwYXJzZS1uYW1lcyI6ZmFsc2UsImRyb3BwaW5nLXBhcnRpY2xlIjoiIiwibm9uLWRyb3BwaW5nLXBhcnRpY2xlIjoiIn0seyJmYW1pbHkiOiJTdHJhaWYtQm91cmdlb2lzIiwiZ2l2ZW4iOiJTdXNhbm5lIiwicGFyc2UtbmFtZXMiOmZhbHNlLCJkcm9wcGluZy1wYXJ0aWNsZSI6IiIsIm5vbi1kcm9wcGluZy1wYXJ0aWNsZSI6IiJ9LHsiZmFtaWx5IjoiUnVuZyIsImdpdmVuIjoiQXJpYW5lIEwiLCJwYXJzZS1uYW1lcyI6ZmFsc2UsImRyb3BwaW5nLXBhcnRpY2xlIjoiIiwibm9uLWRyb3BwaW5nLXBhcnRpY2xlIjoiIn0seyJmYW1pbHkiOiJQZXRlcnMiLCJnaXZlbiI6IkVkd2FyZCBTIiwicGFyc2UtbmFtZXMiOmZhbHNlLCJkcm9wcGluZy1wYXJ0aWNsZSI6IiIsIm5vbi1kcm9wcGluZy1wYXJ0aWNsZSI6IiJ9XSwiY29udGFpbmVyLXRpdGxlIjoiUGxvUyBvbmUiLCJjb250YWluZXItdGl0bGUtc2hvcnQiOiJQTG9TIE9uZSIsIklTU04iOiIxOTMyLTYyMDMiLCJpc3N1ZWQiOnsiZGF0ZS1wYXJ0cyI6W1syMDIwXV19LCJwYWdlIjoiZTAyNDMwMjgiLCJwdWJsaXNoZXIiOiJQdWJsaWMgTGlicmFyeSBvZiBTY2llbmNlIFNhbiBGcmFuY2lzY28sIENBIFVTQSIsImlzc3VlIjoiMTIiLCJ2b2x1bWUiOiIxNSJ9LCJpc1RlbXBvcmFyeSI6ZmFsc2V9LHsiaWQiOiI3ZjFkYzE1My1lYjRhLTM1YjItODgzMC0xOWFiYzJiYzliMTciLCJpdGVtRGF0YSI6eyJ0eXBlIjoiYXJ0aWNsZS1qb3VybmFsIiwiaWQiOiI3ZjFkYzE1My1lYjRhLTM1YjItODgzMC0xOWFiYzJiYzliMTciLCJ0aXRsZSI6IkFzc2Vzc2luZyB0aGUgaW1wYWN0IG9mIG5laWdoYm9yaG9vZCBzb2Npb2Vjb25vbWljIGNoYXJhY3RlcmlzdGljcyBvbiBDT1ZJRC0xOSBwcmV2YWxlbmNlIGFjcm9zcyBzZXZlbiBzdGF0ZXMgaW4gdGhlIFVuaXRlZCBTdGF0ZXMiLCJhdXRob3IiOlt7ImZhbWlseSI6IkhhdGVmIiwiZ2l2ZW4iOiJFbGhhbSIsInBhcnNlLW5hbWVzIjpmYWxzZSwiZHJvcHBpbmctcGFydGljbGUiOiIiLCJub24tZHJvcHBpbmctcGFydGljbGUiOiIifSx7ImZhbWlseSI6IkNoYW5nIiwiZ2l2ZW4iOiJIc2llbi1ZZW4iLCJwYXJzZS1uYW1lcyI6ZmFsc2UsImRyb3BwaW5nLXBhcnRpY2xlIjoiIiwibm9uLWRyb3BwaW5nLXBhcnRpY2xlIjoiIn0seyJmYW1pbHkiOiJLaXRjaGVuIiwiZ2l2ZW4iOiJDaHJpc3RvcGhlciIsInBhcnNlLW5hbWVzIjpmYWxzZSwiZHJvcHBpbmctcGFydGljbGUiOiIiLCJub24tZHJvcHBpbmctcGFydGljbGUiOiIifSx7ImZhbWlseSI6IldlaW5lciIsImdpdmVuIjoiSm9uYXRoYW4gUCIsInBhcnNlLW5hbWVzIjpmYWxzZSwiZHJvcHBpbmctcGFydGljbGUiOiIiLCJub24tZHJvcHBpbmctcGFydGljbGUiOiIifSx7ImZhbWlseSI6IktoYXJyYXppIiwiZ2l2ZW4iOiJIYWRpIiwicGFyc2UtbmFtZXMiOmZhbHNlLCJkcm9wcGluZy1wYXJ0aWNsZSI6IiIsIm5vbi1kcm9wcGluZy1wYXJ0aWNsZSI6IiJ9XSwiY29udGFpbmVyLXRpdGxlIjoiRnJvbnRpZXJzIGluIHB1YmxpYyBoZWFsdGgiLCJjb250YWluZXItdGl0bGUtc2hvcnQiOiJGcm9udCBQdWJsaWMgSGVhbHRoIiwiSVNTTiI6IjIyOTYtMjU2NSIsImlzc3VlZCI6eyJkYXRlLXBhcnRzIjpbWzIwMjBdXX0sInBhZ2UiOiI1NzE4MDgiLCJwdWJsaXNoZXIiOiJGcm9udGllcnMgTWVkaWEgU0EiLCJ2b2x1bWUiOiI4In0sImlzVGVtcG9yYXJ5IjpmYWxzZX1dfQ==&quot;,&quot;citationItems&quot;:[{&quot;id&quot;:&quot;03ca05b4-ad99-35a4-8b8a-84e09db090c8&quot;,&quot;itemData&quot;:{&quot;type&quot;:&quot;article-journal&quot;,&quot;id&quot;:&quot;03ca05b4-ad99-35a4-8b8a-84e09db090c8&quot;,&quot;title&quot;:&quot;The effect of area deprivation on COVID-19 risk in Louisiana&quot;,&quot;author&quot;:[{&quot;family&quot;:&quot;KC&quot;,&quot;given&quot;:&quot;Madhav&quot;,&quot;parse-names&quot;:false,&quot;dropping-particle&quot;:&quot;&quot;,&quot;non-dropping-particle&quot;:&quot;&quot;},{&quot;family&quot;:&quot;Oral&quot;,&quot;given&quot;:&quot;Evrim&quot;,&quot;parse-names&quot;:false,&quot;dropping-particle&quot;:&quot;&quot;,&quot;non-dropping-particle&quot;:&quot;&quot;},{&quot;family&quot;:&quot;Straif-Bourgeois&quot;,&quot;given&quot;:&quot;Susanne&quot;,&quot;parse-names&quot;:false,&quot;dropping-particle&quot;:&quot;&quot;,&quot;non-dropping-particle&quot;:&quot;&quot;},{&quot;family&quot;:&quot;Rung&quot;,&quot;given&quot;:&quot;Ariane L&quot;,&quot;parse-names&quot;:false,&quot;dropping-particle&quot;:&quot;&quot;,&quot;non-dropping-particle&quot;:&quot;&quot;},{&quot;family&quot;:&quot;Peters&quot;,&quot;given&quot;:&quot;Edward S&quot;,&quot;parse-names&quot;:false,&quot;dropping-particle&quot;:&quot;&quot;,&quot;non-dropping-particle&quot;:&quot;&quot;}],&quot;container-title&quot;:&quot;PloS one&quot;,&quot;container-title-short&quot;:&quot;PLoS One&quot;,&quot;ISSN&quot;:&quot;1932-6203&quot;,&quot;issued&quot;:{&quot;date-parts&quot;:[[2020]]},&quot;page&quot;:&quot;e0243028&quot;,&quot;publisher&quot;:&quot;Public Library of Science San Francisco, CA USA&quot;,&quot;issue&quot;:&quot;12&quot;,&quot;volume&quot;:&quot;15&quot;},&quot;isTemporary&quot;:false},{&quot;id&quot;:&quot;7f1dc153-eb4a-35b2-8830-19abc2bc9b17&quot;,&quot;itemData&quot;:{&quot;type&quot;:&quot;article-journal&quot;,&quot;id&quot;:&quot;7f1dc153-eb4a-35b2-8830-19abc2bc9b17&quot;,&quot;title&quot;:&quot;Assessing the impact of neighborhood socioeconomic characteristics on COVID-19 prevalence across seven states in the United States&quot;,&quot;author&quot;:[{&quot;family&quot;:&quot;Hatef&quot;,&quot;given&quot;:&quot;Elham&quot;,&quot;parse-names&quot;:false,&quot;dropping-particle&quot;:&quot;&quot;,&quot;non-dropping-particle&quot;:&quot;&quot;},{&quot;family&quot;:&quot;Chang&quot;,&quot;given&quot;:&quot;Hsien-Yen&quot;,&quot;parse-names&quot;:false,&quot;dropping-particle&quot;:&quot;&quot;,&quot;non-dropping-particle&quot;:&quot;&quot;},{&quot;family&quot;:&quot;Kitchen&quot;,&quot;given&quot;:&quot;Christopher&quot;,&quot;parse-names&quot;:false,&quot;dropping-particle&quot;:&quot;&quot;,&quot;non-dropping-particle&quot;:&quot;&quot;},{&quot;family&quot;:&quot;Weiner&quot;,&quot;given&quot;:&quot;Jonathan P&quot;,&quot;parse-names&quot;:false,&quot;dropping-particle&quot;:&quot;&quot;,&quot;non-dropping-particle&quot;:&quot;&quot;},{&quot;family&quot;:&quot;Kharrazi&quot;,&quot;given&quot;:&quot;Hadi&quot;,&quot;parse-names&quot;:false,&quot;dropping-particle&quot;:&quot;&quot;,&quot;non-dropping-particle&quot;:&quot;&quot;}],&quot;container-title&quot;:&quot;Frontiers in public health&quot;,&quot;container-title-short&quot;:&quot;Front Public Health&quot;,&quot;ISSN&quot;:&quot;2296-2565&quot;,&quot;issued&quot;:{&quot;date-parts&quot;:[[2020]]},&quot;page&quot;:&quot;571808&quot;,&quot;publisher&quot;:&quot;Frontiers Media SA&quot;,&quot;volume&quot;:&quot;8&quot;},&quot;isTemporary&quot;:false}]},{&quot;citationID&quot;:&quot;MENDELEY_CITATION_c49b594e-5f76-4e64-84e7-ddf87f8e2a25&quot;,&quot;properties&quot;:{&quot;noteIndex&quot;:0},&quot;isEdited&quot;:false,&quot;manualOverride&quot;:{&quot;isManuallyOverridden&quot;:false,&quot;citeprocText&quot;:&quot;[21]&quot;,&quot;manualOverrideText&quot;:&quot;&quot;},&quot;citationTag&quot;:&quot;MENDELEY_CITATION_v3_eyJjaXRhdGlvbklEIjoiTUVOREVMRVlfQ0lUQVRJT05fYzQ5YjU5NGUtNWY3Ni00ZTY0LTg0ZTctZGRmODdmOGUyYTI1IiwicHJvcGVydGllcyI6eyJub3RlSW5kZXgiOjB9LCJpc0VkaXRlZCI6ZmFsc2UsIm1hbnVhbE92ZXJyaWRlIjp7ImlzTWFudWFsbHlPdmVycmlkZGVuIjpmYWxzZSwiY2l0ZXByb2NUZXh0IjoiWzIxXSIsIm1hbnVhbE92ZXJyaWRlVGV4dCI6IiJ9LCJjaXRhdGlvbkl0ZW1zIjpbeyJpZCI6IjgxZWQwMWE5LTZhMzgtMzMzMi1iYzEyLTdmNTMyNjNmMzVlYyIsIml0ZW1EYXRhIjp7InR5cGUiOiJhcnRpY2xlLWpvdXJuYWwiLCJpZCI6IjgxZWQwMWE5LTZhMzgtMzMzMi1iYzEyLTdmNTMyNjNmMzVlYyIsInRpdGxlIjoiQXNzb2NpYXRpb24gb2YgemlwIGNvZGUgdmFjY2luYXRpb24gcmF0ZSB3aXRoIENPVklELTE5IG1vcnRhbGl0eSBpbiBDaGljYWdvLCBJbGxpbm9pcyIsImF1dGhvciI6W3siZmFtaWx5IjoiWmVuZyIsImdpdmVuIjoiU2hhcm9uIiwicGFyc2UtbmFtZXMiOmZhbHNlLCJkcm9wcGluZy1wYXJ0aWNsZSI6IiIsIm5vbi1kcm9wcGluZy1wYXJ0aWNsZSI6IiJ9LHsiZmFtaWx5IjoiUGVsemVyIiwiZ2l2ZW4iOiJLZW5sZXkgTSIsInBhcnNlLW5hbWVzIjpmYWxzZSwiZHJvcHBpbmctcGFydGljbGUiOiIiLCJub24tZHJvcHBpbmctcGFydGljbGUiOiIifSx7ImZhbWlseSI6IkdpYmJvbnMiLCJnaXZlbiI6IlJvYmVydCBEIiwicGFyc2UtbmFtZXMiOmZhbHNlLCJkcm9wcGluZy1wYXJ0aWNsZSI6IiIsIm5vbi1kcm9wcGluZy1wYXJ0aWNsZSI6IiJ9LHsiZmFtaWx5IjoiUGVlayIsImdpdmVuIjoiTW9uaWNhIEUiLCJwYXJzZS1uYW1lcyI6ZmFsc2UsImRyb3BwaW5nLXBhcnRpY2xlIjoiIiwibm9uLWRyb3BwaW5nLXBhcnRpY2xlIjoiIn0seyJmYW1pbHkiOiJQYXJrZXIiLCJnaXZlbiI6IldpbGxpYW0gRiIsInBhcnNlLW5hbWVzIjpmYWxzZSwiZHJvcHBpbmctcGFydGljbGUiOiIiLCJub24tZHJvcHBpbmctcGFydGljbGUiOiIifV0sImNvbnRhaW5lci10aXRsZSI6IkpBTUEgTmV0d29yayBPcGVuIiwiY29udGFpbmVyLXRpdGxlLXNob3J0IjoiSkFNQSBOZXR3IE9wZW4iLCJpc3N1ZWQiOnsiZGF0ZS1wYXJ0cyI6W1syMDIyXV19LCJwYWdlIjoiZTIyMTQ3NTMtZTIyMTQ3NTMiLCJwdWJsaXNoZXIiOiJBbWVyaWNhbiBNZWRpY2FsIEFzc29jaWF0aW9uIiwiaXNzdWUiOiI1Iiwidm9sdW1lIjoiNSJ9LCJpc1RlbXBvcmFyeSI6ZmFsc2V9XX0=&quot;,&quot;citationItems&quot;:[{&quot;id&quot;:&quot;81ed01a9-6a38-3332-bc12-7f53263f35ec&quot;,&quot;itemData&quot;:{&quot;type&quot;:&quot;article-journal&quot;,&quot;id&quot;:&quot;81ed01a9-6a38-3332-bc12-7f53263f35ec&quot;,&quot;title&quot;:&quot;Association of zip code vaccination rate with COVID-19 mortality in Chicago, Illinois&quot;,&quot;author&quot;:[{&quot;family&quot;:&quot;Zeng&quot;,&quot;given&quot;:&quot;Sharon&quot;,&quot;parse-names&quot;:false,&quot;dropping-particle&quot;:&quot;&quot;,&quot;non-dropping-particle&quot;:&quot;&quot;},{&quot;family&quot;:&quot;Pelzer&quot;,&quot;given&quot;:&quot;Kenley M&quot;,&quot;parse-names&quot;:false,&quot;dropping-particle&quot;:&quot;&quot;,&quot;non-dropping-particle&quot;:&quot;&quot;},{&quot;family&quot;:&quot;Gibbons&quot;,&quot;given&quot;:&quot;Robert D&quot;,&quot;parse-names&quot;:false,&quot;dropping-particle&quot;:&quot;&quot;,&quot;non-dropping-particle&quot;:&quot;&quot;},{&quot;family&quot;:&quot;Peek&quot;,&quot;given&quot;:&quot;Monica E&quot;,&quot;parse-names&quot;:false,&quot;dropping-particle&quot;:&quot;&quot;,&quot;non-dropping-particle&quot;:&quot;&quot;},{&quot;family&quot;:&quot;Parker&quot;,&quot;given&quot;:&quot;William F&quot;,&quot;parse-names&quot;:false,&quot;dropping-particle&quot;:&quot;&quot;,&quot;non-dropping-particle&quot;:&quot;&quot;}],&quot;container-title&quot;:&quot;JAMA Network Open&quot;,&quot;container-title-short&quot;:&quot;JAMA Netw Open&quot;,&quot;issued&quot;:{&quot;date-parts&quot;:[[2022]]},&quot;page&quot;:&quot;e2214753-e2214753&quot;,&quot;publisher&quot;:&quot;American Medical Association&quot;,&quot;issue&quot;:&quot;5&quot;,&quot;volume&quot;:&quot;5&quot;},&quot;isTemporary&quot;:false}]},{&quot;citationID&quot;:&quot;MENDELEY_CITATION_6b814409-55d2-4c7f-9abd-b3eee58850c7&quot;,&quot;properties&quot;:{&quot;noteIndex&quot;:0},&quot;isEdited&quot;:false,&quot;manualOverride&quot;:{&quot;isManuallyOverridden&quot;:false,&quot;citeprocText&quot;:&quot;[22], [23]&quot;,&quot;manualOverrideText&quot;:&quot;&quot;},&quot;citationTag&quot;:&quot;MENDELEY_CITATION_v3_eyJjaXRhdGlvbklEIjoiTUVOREVMRVlfQ0lUQVRJT05fNmI4MTQ0MDktNTVkMi00YzdmLTlhYmQtYjNlZWU1ODg1MGM3IiwicHJvcGVydGllcyI6eyJub3RlSW5kZXgiOjB9LCJpc0VkaXRlZCI6ZmFsc2UsIm1hbnVhbE92ZXJyaWRlIjp7ImlzTWFudWFsbHlPdmVycmlkZGVuIjpmYWxzZSwiY2l0ZXByb2NUZXh0IjoiWzIyXSwgWzIzXSIsIm1hbnVhbE92ZXJyaWRlVGV4dCI6IiJ9LCJjaXRhdGlvbkl0ZW1zIjpbeyJpZCI6ImQ1MjkyNzVkLTQxNzAtM2MzNi05YzlmLTE3ZDQzZGNjYWJlMyIsIml0ZW1EYXRhIjp7InR5cGUiOiJhcnRpY2xlLWpvdXJuYWwiLCJpZCI6ImQ1MjkyNzVkLTQxNzAtM2MzNi05YzlmLTE3ZDQzZGNjYWJlMyIsInRpdGxlIjoiQ29yb25hdmlydXMgZGlzZWFzZSAyMDE5IChDT1ZJRC0xOSkgbW9ydGFsaXR5IGFuZCBuZWlnaGJvcmhvb2QgY2hhcmFjdGVyaXN0aWNzIGluIENoaWNhZ28iLCJhdXRob3IiOlt7ImZhbWlseSI6IkJyeWFuIiwiZ2l2ZW4iOiJNb2xseSBTY2FubmVsbCIsInBhcnNlLW5hbWVzIjpmYWxzZSwiZHJvcHBpbmctcGFydGljbGUiOiIiLCJub24tZHJvcHBpbmctcGFydGljbGUiOiIifSx7ImZhbWlseSI6IlN1biIsImdpdmVuIjoiSmllaHVhbiIsInBhcnNlLW5hbWVzIjpmYWxzZSwiZHJvcHBpbmctcGFydGljbGUiOiIiLCJub24tZHJvcHBpbmctcGFydGljbGUiOiIifSx7ImZhbWlseSI6IkphZ2FpIiwiZ2l2ZW4iOiJKeW90c25hIiwicGFyc2UtbmFtZXMiOmZhbHNlLCJkcm9wcGluZy1wYXJ0aWNsZSI6IiIsIm5vbi1kcm9wcGluZy1wYXJ0aWNsZSI6IiJ9LHsiZmFtaWx5IjoiSG9ydG9uIiwiZ2l2ZW4iOiJEYW5pZWwgRSIsInBhcnNlLW5hbWVzIjpmYWxzZSwiZHJvcHBpbmctcGFydGljbGUiOiIiLCJub24tZHJvcHBpbmctcGFydGljbGUiOiIifSx7ImZhbWlseSI6Ik1vbnRnb21lcnkiLCJnaXZlbiI6IkFuYXN0YXNpYSIsInBhcnNlLW5hbWVzIjpmYWxzZSwiZHJvcHBpbmctcGFydGljbGUiOiIiLCJub24tZHJvcHBpbmctcGFydGljbGUiOiIifSx7ImZhbWlseSI6IlNhcmdpcyIsImdpdmVuIjoiUm9iZXJ0IiwicGFyc2UtbmFtZXMiOmZhbHNlLCJkcm9wcGluZy1wYXJ0aWNsZSI6IiIsIm5vbi1kcm9wcGluZy1wYXJ0aWNsZSI6IiJ9LHsiZmFtaWx5IjoiQXJnb3MiLCJnaXZlbiI6Ik1hcmlhIiwicGFyc2UtbmFtZXMiOmZhbHNlLCJkcm9wcGluZy1wYXJ0aWNsZSI6IiIsIm5vbi1kcm9wcGluZy1wYXJ0aWNsZSI6IiJ9XSwiY29udGFpbmVyLXRpdGxlIjoiQW5uYWxzIG9mIGVwaWRlbWlvbG9neSIsImNvbnRhaW5lci10aXRsZS1zaG9ydCI6IkFubiBFcGlkZW1pb2wiLCJJU1NOIjoiMTA0Ny0yNzk3IiwiaXNzdWVkIjp7ImRhdGUtcGFydHMiOltbMjAyMV1dfSwicGFnZSI6IjQ3LTU0IiwicHVibGlzaGVyIjoiRWxzZXZpZXIiLCJ2b2x1bWUiOiI1NiJ9LCJpc1RlbXBvcmFyeSI6ZmFsc2V9LHsiaWQiOiI4ZjA2YzVjMi0xZDEyLTNkMmEtOTA3Zi01NjhjNGRkZDVlNmUiLCJpdGVtRGF0YSI6eyJ0eXBlIjoiYXJ0aWNsZS1qb3VybmFsIiwiaWQiOiI4ZjA2YzVjMi0xZDEyLTNkMmEtOTA3Zi01NjhjNGRkZDVlNmUiLCJ0aXRsZSI6Ijw/IGNvdmlkMTk/PiBTb2NpYWwgdnVsbmVyYWJpbGl0eSBhbmQgcmFjaWFsIGluZXF1YWxpdHkgaW4gQ09WSUQtMTkgZGVhdGhzIGluIENoaWNhZ28iLCJhdXRob3IiOlt7ImZhbWlseSI6IktpbSIsImdpdmVuIjoiU2FnZSBKIiwicGFyc2UtbmFtZXMiOmZhbHNlLCJkcm9wcGluZy1wYXJ0aWNsZSI6IiIsIm5vbi1kcm9wcGluZy1wYXJ0aWNsZSI6IiJ9LHsiZmFtaWx5IjoiQm9zdHdpY2siLCJnaXZlbiI6IldlbmR5IiwicGFyc2UtbmFtZXMiOmZhbHNlLCJkcm9wcGluZy1wYXJ0aWNsZSI6IiIsIm5vbi1kcm9wcGluZy1wYXJ0aWNsZSI6IiJ9XSwiY29udGFpbmVyLXRpdGxlIjoiSGVhbHRoIGVkdWNhdGlvbiAmIGJlaGF2aW9yIiwiSVNTTiI6IjEwOTAtMTk4MSIsImlzc3VlZCI6eyJkYXRlLXBhcnRzIjpbWzIwMjBdXX0sInBhZ2UiOiI1MDktNTEzIiwicHVibGlzaGVyIjoiU0FHRSBQdWJsaWNhdGlvbnMgU2FnZSBDQTogTG9zIEFuZ2VsZXMsIENBIiwiaXNzdWUiOiI0Iiwidm9sdW1lIjoiNDciLCJjb250YWluZXItdGl0bGUtc2hvcnQiOiIifSwiaXNUZW1wb3JhcnkiOmZhbHNlfV19&quot;,&quot;citationItems&quot;:[{&quot;id&quot;:&quot;d529275d-4170-3c36-9c9f-17d43dccabe3&quot;,&quot;itemData&quot;:{&quot;type&quot;:&quot;article-journal&quot;,&quot;id&quot;:&quot;d529275d-4170-3c36-9c9f-17d43dccabe3&quot;,&quot;title&quot;:&quot;Coronavirus disease 2019 (COVID-19) mortality and neighborhood characteristics in Chicago&quot;,&quot;author&quot;:[{&quot;family&quot;:&quot;Bryan&quot;,&quot;given&quot;:&quot;Molly Scannell&quot;,&quot;parse-names&quot;:false,&quot;dropping-particle&quot;:&quot;&quot;,&quot;non-dropping-particle&quot;:&quot;&quot;},{&quot;family&quot;:&quot;Sun&quot;,&quot;given&quot;:&quot;Jiehuan&quot;,&quot;parse-names&quot;:false,&quot;dropping-particle&quot;:&quot;&quot;,&quot;non-dropping-particle&quot;:&quot;&quot;},{&quot;family&quot;:&quot;Jagai&quot;,&quot;given&quot;:&quot;Jyotsna&quot;,&quot;parse-names&quot;:false,&quot;dropping-particle&quot;:&quot;&quot;,&quot;non-dropping-particle&quot;:&quot;&quot;},{&quot;family&quot;:&quot;Horton&quot;,&quot;given&quot;:&quot;Daniel E&quot;,&quot;parse-names&quot;:false,&quot;dropping-particle&quot;:&quot;&quot;,&quot;non-dropping-particle&quot;:&quot;&quot;},{&quot;family&quot;:&quot;Montgomery&quot;,&quot;given&quot;:&quot;Anastasia&quot;,&quot;parse-names&quot;:false,&quot;dropping-particle&quot;:&quot;&quot;,&quot;non-dropping-particle&quot;:&quot;&quot;},{&quot;family&quot;:&quot;Sargis&quot;,&quot;given&quot;:&quot;Robert&quot;,&quot;parse-names&quot;:false,&quot;dropping-particle&quot;:&quot;&quot;,&quot;non-dropping-particle&quot;:&quot;&quot;},{&quot;family&quot;:&quot;Argos&quot;,&quot;given&quot;:&quot;Maria&quot;,&quot;parse-names&quot;:false,&quot;dropping-particle&quot;:&quot;&quot;,&quot;non-dropping-particle&quot;:&quot;&quot;}],&quot;container-title&quot;:&quot;Annals of epidemiology&quot;,&quot;container-title-short&quot;:&quot;Ann Epidemiol&quot;,&quot;ISSN&quot;:&quot;1047-2797&quot;,&quot;issued&quot;:{&quot;date-parts&quot;:[[2021]]},&quot;page&quot;:&quot;47-54&quot;,&quot;publisher&quot;:&quot;Elsevier&quot;,&quot;volume&quot;:&quot;56&quot;},&quot;isTemporary&quot;:false},{&quot;id&quot;:&quot;8f06c5c2-1d12-3d2a-907f-568c4ddd5e6e&quot;,&quot;itemData&quot;:{&quot;type&quot;:&quot;article-journal&quot;,&quot;id&quot;:&quot;8f06c5c2-1d12-3d2a-907f-568c4ddd5e6e&quot;,&quot;title&quot;:&quot;&lt;? covid19?&gt; Social vulnerability and racial inequality in COVID-19 deaths in Chicago&quot;,&quot;author&quot;:[{&quot;family&quot;:&quot;Kim&quot;,&quot;given&quot;:&quot;Sage J&quot;,&quot;parse-names&quot;:false,&quot;dropping-particle&quot;:&quot;&quot;,&quot;non-dropping-particle&quot;:&quot;&quot;},{&quot;family&quot;:&quot;Bostwick&quot;,&quot;given&quot;:&quot;Wendy&quot;,&quot;parse-names&quot;:false,&quot;dropping-particle&quot;:&quot;&quot;,&quot;non-dropping-particle&quot;:&quot;&quot;}],&quot;container-title&quot;:&quot;Health education &amp; behavior&quot;,&quot;ISSN&quot;:&quot;1090-1981&quot;,&quot;issued&quot;:{&quot;date-parts&quot;:[[2020]]},&quot;page&quot;:&quot;509-513&quot;,&quot;publisher&quot;:&quot;SAGE Publications Sage CA: Los Angeles, CA&quot;,&quot;issue&quot;:&quot;4&quot;,&quot;volume&quot;:&quot;47&quot;,&quot;container-title-short&quot;:&quot;&quot;},&quot;isTemporary&quot;:false}]},{&quot;citationID&quot;:&quot;MENDELEY_CITATION_896f9ef9-d4c9-4913-8ecd-cd585009e5c6&quot;,&quot;properties&quot;:{&quot;noteIndex&quot;:0},&quot;isEdited&quot;:false,&quot;manualOverride&quot;:{&quot;isManuallyOverridden&quot;:false,&quot;citeprocText&quot;:&quot;[24]&quot;,&quot;manualOverrideText&quot;:&quot;&quot;},&quot;citationTag&quot;:&quot;MENDELEY_CITATION_v3_eyJjaXRhdGlvbklEIjoiTUVOREVMRVlfQ0lUQVRJT05fODk2ZjllZjktZDRjOS00OTEzLThlY2QtY2Q1ODUwMDllNWM2IiwicHJvcGVydGllcyI6eyJub3RlSW5kZXgiOjB9LCJpc0VkaXRlZCI6ZmFsc2UsIm1hbnVhbE92ZXJyaWRlIjp7ImlzTWFudWFsbHlPdmVycmlkZGVuIjpmYWxzZSwiY2l0ZXByb2NUZXh0IjoiWzI0XSIsIm1hbnVhbE92ZXJyaWRlVGV4dCI6IiJ9LCJjaXRhdGlvbkl0ZW1zIjpbeyJpZCI6IjliNTg5YjZiLWNiZjgtMzI4Zi1iYjEzLTA4ODdhOGUzNGJhMCIsIml0ZW1EYXRhIjp7InR5cGUiOiJhcnRpY2xlLWpvdXJuYWwiLCJpZCI6IjliNTg5YjZiLWNiZjgtMzI4Zi1iYjEzLTA4ODdhOGUzNGJhMCIsInRpdGxlIjoiQ291bnR5LWxldmVsIENPVklELTE5IHZhY2NpbmF0aW9uIGNvdmVyYWdlIGFuZCBzb2NpYWwgdnVsbmVyYWJpbGl0eeKAlFVuaXRlZCBTdGF0ZXMsIERlY2VtYmVyIDE0LCAyMDIw4oCTTWFyY2ggMSwgMjAyMSIsImF1dGhvciI6W3siZmFtaWx5IjoiSHVnaGVzIiwiZ2l2ZW4iOiJNaWNoZWxsZSBNIiwicGFyc2UtbmFtZXMiOmZhbHNlLCJkcm9wcGluZy1wYXJ0aWNsZSI6IiIsIm5vbi1kcm9wcGluZy1wYXJ0aWNsZSI6IiJ9XSwiY29udGFpbmVyLXRpdGxlIjoiTU1XUi4gTW9yYmlkaXR5IGFuZCBtb3J0YWxpdHkgd2Vla2x5IHJlcG9ydCIsImNvbnRhaW5lci10aXRsZS1zaG9ydCI6Ik1NV1IgTW9yYiBNb3J0YWwgV2tseSBSZXAiLCJpc3N1ZWQiOnsiZGF0ZS1wYXJ0cyI6W1syMDIxXV19LCJ2b2x1bWUiOiI3MCJ9LCJpc1RlbXBvcmFyeSI6ZmFsc2V9XX0=&quot;,&quot;citationItems&quot;:[{&quot;id&quot;:&quot;9b589b6b-cbf8-328f-bb13-0887a8e34ba0&quot;,&quot;itemData&quot;:{&quot;type&quot;:&quot;article-journal&quot;,&quot;id&quot;:&quot;9b589b6b-cbf8-328f-bb13-0887a8e34ba0&quot;,&quot;title&quot;:&quot;County-level COVID-19 vaccination coverage and social vulnerability—United States, December 14, 2020–March 1, 2021&quot;,&quot;author&quot;:[{&quot;family&quot;:&quot;Hughes&quot;,&quot;given&quot;:&quot;Michelle M&quot;,&quot;parse-names&quot;:false,&quot;dropping-particle&quot;:&quot;&quot;,&quot;non-dropping-particle&quot;:&quot;&quot;}],&quot;container-title&quot;:&quot;MMWR. Morbidity and mortality weekly report&quot;,&quot;container-title-short&quot;:&quot;MMWR Morb Mortal Wkly Rep&quot;,&quot;issued&quot;:{&quot;date-parts&quot;:[[2021]]},&quot;volume&quot;:&quot;70&quot;},&quot;isTemporary&quot;:false}]},{&quot;citationID&quot;:&quot;MENDELEY_CITATION_857f6bb7-07cc-4088-97d5-62da22a72aee&quot;,&quot;properties&quot;:{&quot;noteIndex&quot;:0},&quot;isEdited&quot;:false,&quot;manualOverride&quot;:{&quot;isManuallyOverridden&quot;:false,&quot;citeprocText&quot;:&quot;[25]&quot;,&quot;manualOverrideText&quot;:&quot;&quot;},&quot;citationTag&quot;:&quot;MENDELEY_CITATION_v3_eyJjaXRhdGlvbklEIjoiTUVOREVMRVlfQ0lUQVRJT05fODU3ZjZiYjctMDdjYy00MDg4LTk3ZDUtNjJkYTIyYTcyYWVlIiwicHJvcGVydGllcyI6eyJub3RlSW5kZXgiOjB9LCJpc0VkaXRlZCI6ZmFsc2UsIm1hbnVhbE92ZXJyaWRlIjp7ImlzTWFudWFsbHlPdmVycmlkZGVuIjpmYWxzZSwiY2l0ZXByb2NUZXh0IjoiWzI1XSIsIm1hbnVhbE92ZXJyaWRlVGV4dCI6IiJ9LCJjaXRhdGlvbkl0ZW1zIjpbeyJpZCI6ImJkNGMzZTU4LTVlZTctMzA1Yi1hZjI4LWE2NjAxMDgwZDhmNiIsIml0ZW1EYXRhIjp7InR5cGUiOiJ3ZWJwYWdlIiwiaWQiOiJiZDRjM2U1OC01ZWU3LTMwNWItYWYyOC1hNjYwMTA4MGQ4ZjYiLCJ0aXRsZSI6IlRoZSBTSElFTEQgSWxsaW5vaXMgU3RvcnkiLCJhdXRob3IiOlt7ImZhbWlseSI6IlVuaXZlcnNpdHkgb2YgSWxsaW5vaXMgU3lzdGVtIiwiZ2l2ZW4iOiIiLCJwYXJzZS1uYW1lcyI6ZmFsc2UsImRyb3BwaW5nLXBhcnRpY2xlIjoiIiwibm9uLWRyb3BwaW5nLXBhcnRpY2xlIjoiIn1dLCJjb250YWluZXItdGl0bGUiOiJodHRwczovL3d3dy51aWxsaW5vaXMuZWR1L3VzZXJmaWxlcy9TZXJ2ZXJzL1NlcnZlcl8xMjQwL2ZpbGUvVGhlJTIwU0hJRUxEJTIwU3RvcnlfSnVuZTIwMjMucGRmIiwiaXNzdWVkIjp7ImRhdGUtcGFydHMiOltbMjAyNCw4LDIyXV19LCJjb250YWluZXItdGl0bGUtc2hvcnQiOiIifSwiaXNUZW1wb3JhcnkiOmZhbHNlfV19&quot;,&quot;citationItems&quot;:[{&quot;id&quot;:&quot;bd4c3e58-5ee7-305b-af28-a6601080d8f6&quot;,&quot;itemData&quot;:{&quot;type&quot;:&quot;webpage&quot;,&quot;id&quot;:&quot;bd4c3e58-5ee7-305b-af28-a6601080d8f6&quot;,&quot;title&quot;:&quot;The SHIELD Illinois Story&quot;,&quot;author&quot;:[{&quot;family&quot;:&quot;University of Illinois System&quot;,&quot;given&quot;:&quot;&quot;,&quot;parse-names&quot;:false,&quot;dropping-particle&quot;:&quot;&quot;,&quot;non-dropping-particle&quot;:&quot;&quot;}],&quot;container-title&quot;:&quot;https://www.uillinois.edu/userfiles/Servers/Server_1240/file/The%20SHIELD%20Story_June2023.pdf&quot;,&quot;issued&quot;:{&quot;date-parts&quot;:[[2024,8,22]]},&quot;container-title-short&quot;:&quot;&quot;},&quot;isTemporary&quot;:false}]},{&quot;citationID&quot;:&quot;MENDELEY_CITATION_a0dd8715-c796-4855-8335-570f69e7b996&quot;,&quot;properties&quot;:{&quot;noteIndex&quot;:0},&quot;isEdited&quot;:false,&quot;manualOverride&quot;:{&quot;isManuallyOverridden&quot;:false,&quot;citeprocText&quot;:&quot;[26]&quot;,&quot;manualOverrideText&quot;:&quot;&quot;},&quot;citationTag&quot;:&quot;MENDELEY_CITATION_v3_eyJjaXRhdGlvbklEIjoiTUVOREVMRVlfQ0lUQVRJT05fYTBkZDg3MTUtYzc5Ni00ODU1LTgzMzUtNTcwZjY5ZTdiOTk2IiwicHJvcGVydGllcyI6eyJub3RlSW5kZXgiOjB9LCJpc0VkaXRlZCI6ZmFsc2UsIm1hbnVhbE92ZXJyaWRlIjp7ImlzTWFudWFsbHlPdmVycmlkZGVuIjpmYWxzZSwiY2l0ZXByb2NUZXh0IjoiWzI2XSIsIm1hbnVhbE92ZXJyaWRlVGV4dCI6IiJ9LCJjaXRhdGlvbkl0ZW1zIjpbeyJpZCI6Ijk0MGQ3OWRjLTBmZjEtM2M3Mi05ZGU4LTZhNDk0M2JjOTFmMSIsIml0ZW1EYXRhIjp7InR5cGUiOiJhcnRpY2xlLWpvdXJuYWwiLCJpZCI6Ijk0MGQ3OWRjLTBmZjEtM2M3Mi05ZGU4LTZhNDk0M2JjOTFmMSIsInRpdGxlIjoiRGVzaWduaW5nIG9wdGltYWwgQ09WSUQtMTkgdGVzdGluZyBzdGF0aW9ucyBsb2NhbGx5OiBBIGRpc2NyZXRlIGV2ZW50IHNpbXVsYXRpb24gbW9kZWwgYXBwbGllZCBvbiBhIHVuaXZlcnNpdHkgY2FtcHVzIiwiYXV0aG9yIjpbeyJmYW1pbHkiOiJTYWlkYW5pIiwiZ2l2ZW4iOiJNaWNoYWVsIiwicGFyc2UtbmFtZXMiOmZhbHNlLCJkcm9wcGluZy1wYXJ0aWNsZSI6IiIsIm5vbi1kcm9wcGluZy1wYXJ0aWNsZSI6IiJ9LHsiZmFtaWx5IjoiS2ltIiwiZ2l2ZW4iOiJIYXJyaXNvbiIsInBhcnNlLW5hbWVzIjpmYWxzZSwiZHJvcHBpbmctcGFydGljbGUiOiIiLCJub24tZHJvcHBpbmctcGFydGljbGUiOiIifSx7ImZhbWlseSI6IktpbSIsImdpdmVuIjoiSmluanUiLCJwYXJzZS1uYW1lcyI6ZmFsc2UsImRyb3BwaW5nLXBhcnRpY2xlIjoiIiwibm9uLWRyb3BwaW5nLXBhcnRpY2xlIjoiIn1dLCJjb250YWluZXItdGl0bGUiOiJQbG9TIG9uZSIsImNvbnRhaW5lci10aXRsZS1zaG9ydCI6IlBMb1MgT25lIiwiSVNTTiI6IjE5MzItNjIwMyIsImlzc3VlZCI6eyJkYXRlLXBhcnRzIjpbWzIwMjFdXX0sInBhZ2UiOiJlMDI1Mzg2OSIsInB1Ymxpc2hlciI6IlB1YmxpYyBMaWJyYXJ5IG9mIFNjaWVuY2UgU2FuIEZyYW5jaXNjbywgQ0EgVVNBIiwiaXNzdWUiOiI2Iiwidm9sdW1lIjoiMTYifSwiaXNUZW1wb3JhcnkiOmZhbHNlfV19&quot;,&quot;citationItems&quot;:[{&quot;id&quot;:&quot;940d79dc-0ff1-3c72-9de8-6a4943bc91f1&quot;,&quot;itemData&quot;:{&quot;type&quot;:&quot;article-journal&quot;,&quot;id&quot;:&quot;940d79dc-0ff1-3c72-9de8-6a4943bc91f1&quot;,&quot;title&quot;:&quot;Designing optimal COVID-19 testing stations locally: A discrete event simulation model applied on a university campus&quot;,&quot;author&quot;:[{&quot;family&quot;:&quot;Saidani&quot;,&quot;given&quot;:&quot;Michael&quot;,&quot;parse-names&quot;:false,&quot;dropping-particle&quot;:&quot;&quot;,&quot;non-dropping-particle&quot;:&quot;&quot;},{&quot;family&quot;:&quot;Kim&quot;,&quot;given&quot;:&quot;Harrison&quot;,&quot;parse-names&quot;:false,&quot;dropping-particle&quot;:&quot;&quot;,&quot;non-dropping-particle&quot;:&quot;&quot;},{&quot;family&quot;:&quot;Kim&quot;,&quot;given&quot;:&quot;Jinju&quot;,&quot;parse-names&quot;:false,&quot;dropping-particle&quot;:&quot;&quot;,&quot;non-dropping-particle&quot;:&quot;&quot;}],&quot;container-title&quot;:&quot;PloS one&quot;,&quot;container-title-short&quot;:&quot;PLoS One&quot;,&quot;ISSN&quot;:&quot;1932-6203&quot;,&quot;issued&quot;:{&quot;date-parts&quot;:[[2021]]},&quot;page&quot;:&quot;e0253869&quot;,&quot;publisher&quot;:&quot;Public Library of Science San Francisco, CA USA&quot;,&quot;issue&quot;:&quot;6&quot;,&quot;volume&quot;:&quot;16&quot;},&quot;isTemporary&quot;:false}]},{&quot;citationID&quot;:&quot;MENDELEY_CITATION_67fc6431-2c1c-4034-ab1a-7a81e0c01994&quot;,&quot;properties&quot;:{&quot;noteIndex&quot;:0},&quot;isEdited&quot;:false,&quot;manualOverride&quot;:{&quot;isManuallyOverridden&quot;:false,&quot;citeprocText&quot;:&quot;[27]&quot;,&quot;manualOverrideText&quot;:&quot;&quot;},&quot;citationTag&quot;:&quot;MENDELEY_CITATION_v3_eyJjaXRhdGlvbklEIjoiTUVOREVMRVlfQ0lUQVRJT05fNjdmYzY0MzEtMmMxYy00MDM0LWFiMWEtN2E4MWUwYzAxOTk0IiwicHJvcGVydGllcyI6eyJub3RlSW5kZXgiOjB9LCJpc0VkaXRlZCI6ZmFsc2UsIm1hbnVhbE92ZXJyaWRlIjp7ImlzTWFudWFsbHlPdmVycmlkZGVuIjpmYWxzZSwiY2l0ZXByb2NUZXh0IjoiWzI3XSIsIm1hbnVhbE92ZXJyaWRlVGV4dCI6IiJ9LCJjaXRhdGlvbkl0ZW1zIjpbeyJpZCI6ImE0MGM1YmE1LTc3NzctMzlkNS1iNzM3LWVjOWYxODFhZmUxMCIsIml0ZW1EYXRhIjp7InR5cGUiOiJhcnRpY2xlLWpvdXJuYWwiLCJpZCI6ImE0MGM1YmE1LTc3NzctMzlkNS1iNzM3LWVjOWYxODFhZmUxMCIsInRpdGxlIjoiRXZhbHVhdGlvbiBvZiBTZXJpYWwgVGVzdGluZyBBZnRlciBFeHBvc3VyZSB0byBDT1ZJRC0xOSBpbiBFYXJseSBDYXJlIGFuZCBFZHVjYXRpb24gRmFjaWxpdGllcywgSWxsaW5vaXMsIE1hcmNo4oCTTWF5IDIwMjIiLCJhdXRob3IiOlt7ImZhbWlseSI6IkhvbG1hbiIsImdpdmVuIjoiRW1pbHkgSiIsInBhcnNlLW5hbWVzIjpmYWxzZSwiZHJvcHBpbmctcGFydGljbGUiOiIiLCJub24tZHJvcHBpbmctcGFydGljbGUiOiIifSx7ImZhbWlseSI6IldpbmZpZWxkIiwiZ2l2ZW4iOiJDaHJpc3RpbmEgTSIsInBhcnNlLW5hbWVzIjpmYWxzZSwiZHJvcHBpbmctcGFydGljbGUiOiIiLCJub24tZHJvcHBpbmctcGFydGljbGUiOiIifSx7ImZhbWlseSI6IkJvcmtvd2YiLCJnaXZlbiI6IkNyYWlnIEIiLCJwYXJzZS1uYW1lcyI6ZmFsc2UsImRyb3BwaW5nLXBhcnRpY2xlIjoiIiwibm9uLWRyb3BwaW5nLXBhcnRpY2xlIjoiIn0seyJmYW1pbHkiOiJLYXVlcmF1ZiIsImdpdmVuIjoiSnVkeSIsInBhcnNlLW5hbWVzIjpmYWxzZSwiZHJvcHBpbmctcGFydGljbGUiOiIiLCJub24tZHJvcHBpbmctcGFydGljbGUiOiIifSx7ImZhbWlseSI6IkJhdXIiLCJnaXZlbiI6IkNvdXJ0bmV5IiwicGFyc2UtbmFtZXMiOmZhbHNlLCJkcm9wcGluZy1wYXJ0aWNsZSI6IiIsIm5vbi1kcm9wcGluZy1wYXJ0aWNsZSI6IiJ9LHsiZmFtaWx5IjoiQWhtZWQiLCJnaXZlbiI6IlNhbmEiLCJwYXJzZS1uYW1lcyI6ZmFsc2UsImRyb3BwaW5nLXBhcnRpY2xlIjoiIiwibm9uLWRyb3BwaW5nLXBhcnRpY2xlIjoiIn0seyJmYW1pbHkiOiJGdW5rIiwiZ2l2ZW4iOiJNaWNoZWxsZSIsInBhcnNlLW5hbWVzIjpmYWxzZSwiZHJvcHBpbmctcGFydGljbGUiOiIiLCJub24tZHJvcHBpbmctcGFydGljbGUiOiIifSx7ImZhbWlseSI6IlBpbnNvbmVhdWx0IiwiZ2l2ZW4iOiJBbm5hIiwicGFyc2UtbmFtZXMiOmZhbHNlLCJkcm9wcGluZy1wYXJ0aWNsZSI6IiIsIm5vbi1kcm9wcGluZy1wYXJ0aWNsZSI6IiJ9LHsiZmFtaWx5IjoiQmFybmVzIiwiZ2l2ZW4iOiJBcnRpIiwicGFyc2UtbmFtZXMiOmZhbHNlLCJkcm9wcGluZy1wYXJ0aWNsZSI6IiIsIm5vbi1kcm9wcGluZy1wYXJ0aWNsZSI6IiJ9LHsiZmFtaWx5IjoiSHV0Y2hlcnNvbiIsImdpdmVuIjoiSGFpbGVlIiwicGFyc2UtbmFtZXMiOmZhbHNlLCJkcm9wcGluZy1wYXJ0aWNsZSI6IiIsIm5vbi1kcm9wcGluZy1wYXJ0aWNsZSI6IiJ9XSwiY29udGFpbmVyLXRpdGxlIjoiUHVibGljIEhlYWx0aCBSZXBvcnRzIiwiSVNTTiI6IjAwMzMtMzU0OSIsImlzc3VlZCI6eyJkYXRlLXBhcnRzIjpbWzIwMjNdXX0sInBhZ2UiOiI2NjQtNjcwIiwicHVibGlzaGVyIjoiU0FHRSBQdWJsaWNhdGlvbnMgU2FnZSBDQTogTG9zIEFuZ2VsZXMsIENBIiwiaXNzdWUiOiI0Iiwidm9sdW1lIjoiMTM4IiwiY29udGFpbmVyLXRpdGxlLXNob3J0IjoiIn0sImlzVGVtcG9yYXJ5IjpmYWxzZX1dfQ==&quot;,&quot;citationItems&quot;:[{&quot;id&quot;:&quot;a40c5ba5-7777-39d5-b737-ec9f181afe10&quot;,&quot;itemData&quot;:{&quot;type&quot;:&quot;article-journal&quot;,&quot;id&quot;:&quot;a40c5ba5-7777-39d5-b737-ec9f181afe10&quot;,&quot;title&quot;:&quot;Evaluation of Serial Testing After Exposure to COVID-19 in Early Care and Education Facilities, Illinois, March–May 2022&quot;,&quot;author&quot;:[{&quot;family&quot;:&quot;Holman&quot;,&quot;given&quot;:&quot;Emily J&quot;,&quot;parse-names&quot;:false,&quot;dropping-particle&quot;:&quot;&quot;,&quot;non-dropping-particle&quot;:&quot;&quot;},{&quot;family&quot;:&quot;Winfield&quot;,&quot;given&quot;:&quot;Christina M&quot;,&quot;parse-names&quot;:false,&quot;dropping-particle&quot;:&quot;&quot;,&quot;non-dropping-particle&quot;:&quot;&quot;},{&quot;family&quot;:&quot;Borkowf&quot;,&quot;given&quot;:&quot;Craig B&quot;,&quot;parse-names&quot;:false,&quot;dropping-particle&quot;:&quot;&quot;,&quot;non-dropping-particle&quot;:&quot;&quot;},{&quot;family&quot;:&quot;Kauerauf&quot;,&quot;given&quot;:&quot;Judy&quot;,&quot;parse-names&quot;:false,&quot;dropping-particle&quot;:&quot;&quot;,&quot;non-dropping-particle&quot;:&quot;&quot;},{&quot;family&quot;:&quot;Baur&quot;,&quot;given&quot;:&quot;Courtney&quot;,&quot;parse-names&quot;:false,&quot;dropping-particle&quot;:&quot;&quot;,&quot;non-dropping-particle&quot;:&quot;&quot;},{&quot;family&quot;:&quot;Ahmed&quot;,&quot;given&quot;:&quot;Sana&quot;,&quot;parse-names&quot;:false,&quot;dropping-particle&quot;:&quot;&quot;,&quot;non-dropping-particle&quot;:&quot;&quot;},{&quot;family&quot;:&quot;Funk&quot;,&quot;given&quot;:&quot;Michelle&quot;,&quot;parse-names&quot;:false,&quot;dropping-particle&quot;:&quot;&quot;,&quot;non-dropping-particle&quot;:&quot;&quot;},{&quot;family&quot;:&quot;Pinsoneault&quot;,&quot;given&quot;:&quot;Anna&quot;,&quot;parse-names&quot;:false,&quot;dropping-particle&quot;:&quot;&quot;,&quot;non-dropping-particle&quot;:&quot;&quot;},{&quot;family&quot;:&quot;Barnes&quot;,&quot;given&quot;:&quot;Arti&quot;,&quot;parse-names&quot;:false,&quot;dropping-particle&quot;:&quot;&quot;,&quot;non-dropping-particle&quot;:&quot;&quot;},{&quot;family&quot;:&quot;Hutcherson&quot;,&quot;given&quot;:&quot;Hailee&quot;,&quot;parse-names&quot;:false,&quot;dropping-particle&quot;:&quot;&quot;,&quot;non-dropping-particle&quot;:&quot;&quot;}],&quot;container-title&quot;:&quot;Public Health Reports&quot;,&quot;ISSN&quot;:&quot;0033-3549&quot;,&quot;issued&quot;:{&quot;date-parts&quot;:[[2023]]},&quot;page&quot;:&quot;664-670&quot;,&quot;publisher&quot;:&quot;SAGE Publications Sage CA: Los Angeles, CA&quot;,&quot;issue&quot;:&quot;4&quot;,&quot;volume&quot;:&quot;138&quot;,&quot;container-title-short&quot;:&quot;&quot;},&quot;isTemporary&quot;:false}]},{&quot;citationID&quot;:&quot;MENDELEY_CITATION_e6db54c8-adf4-4983-bf9d-a6b8c140c674&quot;,&quot;properties&quot;:{&quot;noteIndex&quot;:0},&quot;isEdited&quot;:false,&quot;manualOverride&quot;:{&quot;isManuallyOverridden&quot;:false,&quot;citeprocText&quot;:&quot;[28]&quot;,&quot;manualOverrideText&quot;:&quot;&quot;},&quot;citationTag&quot;:&quot;MENDELEY_CITATION_v3_eyJjaXRhdGlvbklEIjoiTUVOREVMRVlfQ0lUQVRJT05fZTZkYjU0YzgtYWRmNC00OTgzLWJmOWQtYTZiOGMxNDBjNjc0IiwicHJvcGVydGllcyI6eyJub3RlSW5kZXgiOjB9LCJpc0VkaXRlZCI6ZmFsc2UsIm1hbnVhbE92ZXJyaWRlIjp7ImlzTWFudWFsbHlPdmVycmlkZGVuIjpmYWxzZSwiY2l0ZXByb2NUZXh0IjoiWzI4XSIsIm1hbnVhbE92ZXJyaWRlVGV4dCI6IiJ9LCJjaXRhdGlvbkl0ZW1zIjpbeyJpZCI6IjE3NzQ1ZDYxLWFhYzQtMzVhYS05NzU0LTdmMTQzYmNiZDBmYSIsIml0ZW1EYXRhIjp7InR5cGUiOiJhcnRpY2xlLWpvdXJuYWwiLCJpZCI6IjE3NzQ1ZDYxLWFhYzQtMzVhYS05NzU0LTdmMTQzYmNiZDBmYSIsInRpdGxlIjoiQ09WSUQtMTkgVGVzdC10by1TdGF5IFByb2dyYW0gZm9yIEstMTIgU2Nob29sczogT3B0LUluIFZlcnN1cyBPcHQtT3V0IFBvbGljaWVzIiwiYXV0aG9yIjpbeyJmYW1pbHkiOiJJdmFub3YiLCJnaXZlbiI6IkFudG9uIiwicGFyc2UtbmFtZXMiOmZhbHNlLCJkcm9wcGluZy1wYXJ0aWNsZSI6IiIsIm5vbi1kcm9wcGluZy1wYXJ0aWNsZSI6IiJ9LHsiZmFtaWx5IjoiTXVraGVyamVlIiwiZ2l2ZW4iOiJVamphbCIsInBhcnNlLW5hbWVzIjpmYWxzZSwiZHJvcHBpbmctcGFydGljbGUiOiIiLCJub24tZHJvcHBpbmctcGFydGljbGUiOiIifSx7ImZhbWlseSI6IkJvc2UiLCJnaXZlbiI6IlN1Ymhvbm1lc2giLCJwYXJzZS1uYW1lcyI6ZmFsc2UsImRyb3BwaW5nLXBhcnRpY2xlIjoiIiwibm9uLWRyb3BwaW5nLXBhcnRpY2xlIjoiIn0seyJmYW1pbHkiOiJTZXNoYWRyaSIsImdpdmVuIjoiU3JpZGhhciIsInBhcnNlLW5hbWVzIjpmYWxzZSwiZHJvcHBpbmctcGFydGljbGUiOiIiLCJub24tZHJvcHBpbmctcGFydGljbGUiOiIifSx7ImZhbWlseSI6IldhdGtpbnMiLCJnaXZlbiI6IlJvbmFsZCIsInBhcnNlLW5hbWVzIjpmYWxzZSwiZHJvcHBpbmctcGFydGljbGUiOiIiLCJub24tZHJvcHBpbmctcGFydGljbGUiOiIifSx7ImZhbWlseSI6IkVuZ2xhbmQgSUlJIiwiZ2l2ZW4iOiJBbGJlcnQgQ2hhcmxlcyIsInBhcnNlLW5hbWVzIjpmYWxzZSwiZHJvcHBpbmctcGFydGljbGUiOiIiLCJub24tZHJvcHBpbmctcGFydGljbGUiOiIifSx7ImZhbWlseSI6IkFoc2VuIiwiZ2l2ZW4iOiJNZWhtZXQiLCJwYXJzZS1uYW1lcyI6ZmFsc2UsImRyb3BwaW5nLXBhcnRpY2xlIjoiIiwibm9uLWRyb3BwaW5nLXBhcnRpY2xlIjoiIn0seyJmYW1pbHkiOiJTdXJpYW5vIiwiZ2l2ZW4iOiJKYWNxdWVsaW5lIiwicGFyc2UtbmFtZXMiOmZhbHNlLCJkcm9wcGluZy1wYXJ0aWNsZSI6IiIsIm5vbi1kcm9wcGluZy1wYXJ0aWNsZSI6IiJ9LHsiZmFtaWx5IjoiU291eXJpcyIsImdpdmVuIjoiU2ViYXN0aWFuIiwicGFyc2UtbmFtZXMiOmZhbHNlLCJkcm9wcGluZy1wYXJ0aWNsZSI6IiIsIm5vbi1kcm9wcGluZy1wYXJ0aWNsZSI6IiJ9XSwiY29udGFpbmVyLXRpdGxlIjoiQXZhaWxhYmxlIGF0IFNTUk4gNDQyODc0NyIsImlzc3VlZCI6eyJkYXRlLXBhcnRzIjpbWzIwMjNdXX0sImNvbnRhaW5lci10aXRsZS1zaG9ydCI6IiJ9LCJpc1RlbXBvcmFyeSI6ZmFsc2V9XX0=&quot;,&quot;citationItems&quot;:[{&quot;id&quot;:&quot;17745d61-aac4-35aa-9754-7f143bcbd0fa&quot;,&quot;itemData&quot;:{&quot;type&quot;:&quot;article-journal&quot;,&quot;id&quot;:&quot;17745d61-aac4-35aa-9754-7f143bcbd0fa&quot;,&quot;title&quot;:&quot;COVID-19 Test-to-Stay Program for K-12 Schools: Opt-In Versus Opt-Out Policies&quot;,&quot;author&quot;:[{&quot;family&quot;:&quot;Ivanov&quot;,&quot;given&quot;:&quot;Anton&quot;,&quot;parse-names&quot;:false,&quot;dropping-particle&quot;:&quot;&quot;,&quot;non-dropping-particle&quot;:&quot;&quot;},{&quot;family&quot;:&quot;Mukherjee&quot;,&quot;given&quot;:&quot;Ujjal&quot;,&quot;parse-names&quot;:false,&quot;dropping-particle&quot;:&quot;&quot;,&quot;non-dropping-particle&quot;:&quot;&quot;},{&quot;family&quot;:&quot;Bose&quot;,&quot;given&quot;:&quot;Subhonmesh&quot;,&quot;parse-names&quot;:false,&quot;dropping-particle&quot;:&quot;&quot;,&quot;non-dropping-particle&quot;:&quot;&quot;},{&quot;family&quot;:&quot;Seshadri&quot;,&quot;given&quot;:&quot;Sridhar&quot;,&quot;parse-names&quot;:false,&quot;dropping-particle&quot;:&quot;&quot;,&quot;non-dropping-particle&quot;:&quot;&quot;},{&quot;family&quot;:&quot;Watkins&quot;,&quot;given&quot;:&quot;Ronald&quot;,&quot;parse-names&quot;:false,&quot;dropping-particle&quot;:&quot;&quot;,&quot;non-dropping-particle&quot;:&quot;&quot;},{&quot;family&quot;:&quot;England III&quot;,&quot;given&quot;:&quot;Albert Charles&quot;,&quot;parse-names&quot;:false,&quot;dropping-particle&quot;:&quot;&quot;,&quot;non-dropping-particle&quot;:&quot;&quot;},{&quot;family&quot;:&quot;Ahsen&quot;,&quot;given&quot;:&quot;Mehmet&quot;,&quot;parse-names&quot;:false,&quot;dropping-particle&quot;:&quot;&quot;,&quot;non-dropping-particle&quot;:&quot;&quot;},{&quot;family&quot;:&quot;Suriano&quot;,&quot;given&quot;:&quot;Jacqueline&quot;,&quot;parse-names&quot;:false,&quot;dropping-particle&quot;:&quot;&quot;,&quot;non-dropping-particle&quot;:&quot;&quot;},{&quot;family&quot;:&quot;Souyris&quot;,&quot;given&quot;:&quot;Sebastian&quot;,&quot;parse-names&quot;:false,&quot;dropping-particle&quot;:&quot;&quot;,&quot;non-dropping-particle&quot;:&quot;&quot;}],&quot;container-title&quot;:&quot;Available at SSRN 4428747&quot;,&quot;issued&quot;:{&quot;date-parts&quot;:[[2023]]},&quot;container-title-short&quot;:&quot;&quot;},&quot;isTemporary&quot;:false}]},{&quot;citationID&quot;:&quot;MENDELEY_CITATION_df86c4e4-7f04-4596-a033-9877ca93903f&quot;,&quot;properties&quot;:{&quot;noteIndex&quot;:0},&quot;isEdited&quot;:false,&quot;manualOverride&quot;:{&quot;isManuallyOverridden&quot;:false,&quot;citeprocText&quot;:&quot;[29]&quot;,&quot;manualOverrideText&quot;:&quot;&quot;},&quot;citationTag&quot;:&quot;MENDELEY_CITATION_v3_eyJjaXRhdGlvbklEIjoiTUVOREVMRVlfQ0lUQVRJT05fZGY4NmM0ZTQtN2YwNC00NTk2LWEwMzMtOTg3N2NhOTM5MDNmIiwicHJvcGVydGllcyI6eyJub3RlSW5kZXgiOjB9LCJpc0VkaXRlZCI6ZmFsc2UsIm1hbnVhbE92ZXJyaWRlIjp7ImlzTWFudWFsbHlPdmVycmlkZGVuIjpmYWxzZSwiY2l0ZXByb2NUZXh0IjoiWzI5XSIsIm1hbnVhbE92ZXJyaWRlVGV4dCI6IiJ9LCJjaXRhdGlvbkl0ZW1zIjpbeyJpZCI6ImU3ZTY1MmI3LWRmNDctM2IzZS05MmZkLTc3NWZlY2FhZDQ2ZCIsIml0ZW1EYXRhIjp7InR5cGUiOiJhcnRpY2xlLWpvdXJuYWwiLCJpZCI6ImU3ZTY1MmI3LWRmNDctM2IzZS05MmZkLTc3NWZlY2FhZDQ2ZCIsInRpdGxlIjoiSW4taG9zcGl0YWwgbW9ydGFsaXR5IGR1cmluZyB0aGUgd2lsZC10eXBlLCBhbHBoYSwgZGVsdGEsIGFuZCBvbWljcm9uIFNBUlMtQ29WLTIgd2F2ZXM6IGEgbXVsdGluYXRpb25hbCBjb2hvcnQgc3R1ZHkgaW4gdGhlIEV1Q0FSRSBwcm9qZWN0IiwiYXV0aG9yIjpbeyJmYW1pbHkiOiJIZWRiZXJnIiwiZ2l2ZW4iOiJQb250dXMiLCJwYXJzZS1uYW1lcyI6ZmFsc2UsImRyb3BwaW5nLXBhcnRpY2xlIjoiIiwibm9uLWRyb3BwaW5nLXBhcnRpY2xlIjoiIn0seyJmYW1pbHkiOiJQYXJjemV3c2tpIiwiZ2l2ZW4iOiJNaWxvc3oiLCJwYXJzZS1uYW1lcyI6ZmFsc2UsImRyb3BwaW5nLXBhcnRpY2xlIjoiIiwibm9uLWRyb3BwaW5nLXBhcnRpY2xlIjoiIn0seyJmYW1pbHkiOiJTZXJ3aW4iLCJnaXZlbiI6Ikthcm9sIiwicGFyc2UtbmFtZXMiOmZhbHNlLCJkcm9wcGluZy1wYXJ0aWNsZSI6IiIsIm5vbi1kcm9wcGluZy1wYXJ0aWNsZSI6IiJ9LHsiZmFtaWx5IjoiTWFyY2hldHRpIiwiZ2l2ZW4iOiJHaXVsaWEiLCJwYXJzZS1uYW1lcyI6ZmFsc2UsImRyb3BwaW5nLXBhcnRpY2xlIjoiIiwibm9uLWRyb3BwaW5nLXBhcnRpY2xlIjoiIn0seyJmYW1pbHkiOiJCYWkiLCJnaXZlbiI6IkZyYW5jZXNjYSIsInBhcnNlLW5hbWVzIjpmYWxzZSwiZHJvcHBpbmctcGFydGljbGUiOiIiLCJub24tZHJvcHBpbmctcGFydGljbGUiOiIifSx7ImZhbWlseSI6IkplbnNlbiIsImdpdmVuIjoiQmrDtnJuLUVyaWsgT2xlIiwicGFyc2UtbmFtZXMiOmZhbHNlLCJkcm9wcGluZy1wYXJ0aWNsZSI6IiIsIm5vbi1kcm9wcGluZy1wYXJ0aWNsZSI6IiJ9LHsiZmFtaWx5IjoiUGVyZWlyYSIsImdpdmVuIjoiSm9hbmEgUCIsInBhcnNlLW5hbWVzIjpmYWxzZSwiZHJvcHBpbmctcGFydGljbGUiOiJWIiwibm9uLWRyb3BwaW5nLXBhcnRpY2xlIjoiIn0seyJmYW1pbHkiOiJEcm9ibmlld3NraSIsImdpdmVuIjoiRnJhbmNpcyIsInBhcnNlLW5hbWVzIjpmYWxzZSwiZHJvcHBpbmctcGFydGljbGUiOiIiLCJub24tZHJvcHBpbmctcGFydGljbGUiOiIifSx7ImZhbWlseSI6IlJlc2NocmVpdGVyIiwiZ2l2ZW4iOiJIZW5yaWsiLCJwYXJzZS1uYW1lcyI6ZmFsc2UsImRyb3BwaW5nLXBhcnRpY2xlIjoiIiwibm9uLWRyb3BwaW5nLXBhcnRpY2xlIjoiIn0seyJmYW1pbHkiOiJOYXVtb3ZhcyIsImdpdmVuIjoiRGFuaWVsIiwicGFyc2UtbmFtZXMiOmZhbHNlLCJkcm9wcGluZy1wYXJ0aWNsZSI6IiIsIm5vbi1kcm9wcGluZy1wYXJ0aWNsZSI6IiJ9XSwiY29udGFpbmVyLXRpdGxlIjoiVGhlIExhbmNldCBSZWdpb25hbCBIZWFsdGjigJNFdXJvcGUiLCJJU1NOIjoiMjY2Ni03NzYyIiwiaXNzdWVkIjp7ImRhdGUtcGFydHMiOltbMjAyNF1dfSwicHVibGlzaGVyIjoiRWxzZXZpZXIiLCJ2b2x1bWUiOiIzOCIsImNvbnRhaW5lci10aXRsZS1zaG9ydCI6IiJ9LCJpc1RlbXBvcmFyeSI6ZmFsc2V9XX0=&quot;,&quot;citationItems&quot;:[{&quot;id&quot;:&quot;e7e652b7-df47-3b3e-92fd-775fecaad46d&quot;,&quot;itemData&quot;:{&quot;type&quot;:&quot;article-journal&quot;,&quot;id&quot;:&quot;e7e652b7-df47-3b3e-92fd-775fecaad46d&quot;,&quot;title&quot;:&quot;In-hospital mortality during the wild-type, alpha, delta, and omicron SARS-CoV-2 waves: a multinational cohort study in the EuCARE project&quot;,&quot;author&quot;:[{&quot;family&quot;:&quot;Hedberg&quot;,&quot;given&quot;:&quot;Pontus&quot;,&quot;parse-names&quot;:false,&quot;dropping-particle&quot;:&quot;&quot;,&quot;non-dropping-particle&quot;:&quot;&quot;},{&quot;family&quot;:&quot;Parczewski&quot;,&quot;given&quot;:&quot;Milosz&quot;,&quot;parse-names&quot;:false,&quot;dropping-particle&quot;:&quot;&quot;,&quot;non-dropping-particle&quot;:&quot;&quot;},{&quot;family&quot;:&quot;Serwin&quot;,&quot;given&quot;:&quot;Karol&quot;,&quot;parse-names&quot;:false,&quot;dropping-particle&quot;:&quot;&quot;,&quot;non-dropping-particle&quot;:&quot;&quot;},{&quot;family&quot;:&quot;Marchetti&quot;,&quot;given&quot;:&quot;Giulia&quot;,&quot;parse-names&quot;:false,&quot;dropping-particle&quot;:&quot;&quot;,&quot;non-dropping-particle&quot;:&quot;&quot;},{&quot;family&quot;:&quot;Bai&quot;,&quot;given&quot;:&quot;Francesca&quot;,&quot;parse-names&quot;:false,&quot;dropping-particle&quot;:&quot;&quot;,&quot;non-dropping-particle&quot;:&quot;&quot;},{&quot;family&quot;:&quot;Jensen&quot;,&quot;given&quot;:&quot;Björn-Erik Ole&quot;,&quot;parse-names&quot;:false,&quot;dropping-particle&quot;:&quot;&quot;,&quot;non-dropping-particle&quot;:&quot;&quot;},{&quot;family&quot;:&quot;Pereira&quot;,&quot;given&quot;:&quot;Joana P&quot;,&quot;parse-names&quot;:false,&quot;dropping-particle&quot;:&quot;V&quot;,&quot;non-dropping-particle&quot;:&quot;&quot;},{&quot;family&quot;:&quot;Drobniewski&quot;,&quot;given&quot;:&quot;Francis&quot;,&quot;parse-names&quot;:false,&quot;dropping-particle&quot;:&quot;&quot;,&quot;non-dropping-particle&quot;:&quot;&quot;},{&quot;family&quot;:&quot;Reschreiter&quot;,&quot;given&quot;:&quot;Henrik&quot;,&quot;parse-names&quot;:false,&quot;dropping-particle&quot;:&quot;&quot;,&quot;non-dropping-particle&quot;:&quot;&quot;},{&quot;family&quot;:&quot;Naumovas&quot;,&quot;given&quot;:&quot;Daniel&quot;,&quot;parse-names&quot;:false,&quot;dropping-particle&quot;:&quot;&quot;,&quot;non-dropping-particle&quot;:&quot;&quot;}],&quot;container-title&quot;:&quot;The Lancet Regional Health–Europe&quot;,&quot;ISSN&quot;:&quot;2666-7762&quot;,&quot;issued&quot;:{&quot;date-parts&quot;:[[2024]]},&quot;publisher&quot;:&quot;Elsevier&quot;,&quot;volume&quot;:&quot;38&quot;,&quot;container-title-short&quot;:&quot;&quot;},&quot;isTemporary&quot;:false}]},{&quot;citationID&quot;:&quot;MENDELEY_CITATION_3780e67e-a7eb-496e-bd76-675696b6603b&quot;,&quot;properties&quot;:{&quot;noteIndex&quot;:0},&quot;isEdited&quot;:false,&quot;manualOverride&quot;:{&quot;isManuallyOverridden&quot;:false,&quot;citeprocText&quot;:&quot;[30], [31]&quot;,&quot;manualOverrideText&quot;:&quot;&quot;},&quot;citationItems&quot;:[{&quot;id&quot;:&quot;71ff5e21-45c3-33fa-9df4-3cea2cb4c9b7&quot;,&quot;itemData&quot;:{&quot;type&quot;:&quot;webpage&quot;,&quot;id&quot;:&quot;71ff5e21-45c3-33fa-9df4-3cea2cb4c9b7&quot;,&quot;title&quot;:&quot;New COVID-19-related ICD-10-CM codes take effect&quot;,&quot;author&quot;:[{&quot;family&quot;:&quot;AAP Division of Health Care Finance&quot;,&quot;given&quot;:&quot;&quot;,&quot;parse-names&quot;:false,&quot;dropping-particle&quot;:&quot;&quot;,&quot;non-dropping-particle&quot;:&quot;&quot;}],&quot;container-title&quot;:&quot;https://publications.aap.org/aapnews/news/12215/New-COVID-19-related-ICD-10-CM-codes-take-effect?autologincheck=redirected&quot;,&quot;issued&quot;:{&quot;date-parts&quot;:[[2021,1,13]]},&quot;container-title-short&quot;:&quot;&quot;},&quot;isTemporary&quot;:false},{&quot;id&quot;:&quot;da5fc437-c09f-3380-9889-6dfa4980b123&quot;,&quot;itemData&quot;:{&quot;type&quot;:&quot;article-journal&quot;,&quot;id&quot;:&quot;da5fc437-c09f-3380-9889-6dfa4980b123&quot;,&quot;title&quot;:&quot;Positive predictive value of COVID-19 ICD-10 diagnosis codes across calendar time and clinical setting&quot;,&quot;author&quot;:[{&quot;family&quot;:&quot;Lynch&quot;,&quot;given&quot;:&quot;Kristine E&quot;,&quot;parse-names&quot;:false,&quot;dropping-particle&quot;:&quot;&quot;,&quot;non-dropping-particle&quot;:&quot;&quot;},{&quot;family&quot;:&quot;Viernes&quot;,&quot;given&quot;:&quot;Benjamin&quot;,&quot;parse-names&quot;:false,&quot;dropping-particle&quot;:&quot;&quot;,&quot;non-dropping-particle&quot;:&quot;&quot;},{&quot;family&quot;:&quot;Gatsby&quot;,&quot;given&quot;:&quot;Elise&quot;,&quot;parse-names&quot;:false,&quot;dropping-particle&quot;:&quot;&quot;,&quot;non-dropping-particle&quot;:&quot;&quot;},{&quot;family&quot;:&quot;DuVall&quot;,&quot;given&quot;:&quot;Scott L&quot;,&quot;parse-names&quot;:false,&quot;dropping-particle&quot;:&quot;&quot;,&quot;non-dropping-particle&quot;:&quot;&quot;},{&quot;family&quot;:&quot;Jones&quot;,&quot;given&quot;:&quot;Barbara E&quot;,&quot;parse-names&quot;:false,&quot;dropping-particle&quot;:&quot;&quot;,&quot;non-dropping-particle&quot;:&quot;&quot;},{&quot;family&quot;:&quot;Box&quot;,&quot;given&quot;:&quot;Tamára L&quot;,&quot;parse-names&quot;:false,&quot;dropping-particle&quot;:&quot;&quot;,&quot;non-dropping-particle&quot;:&quot;&quot;},{&quot;family&quot;:&quot;Kreisler&quot;,&quot;given&quot;:&quot;Craig&quot;,&quot;parse-names&quot;:false,&quot;dropping-particle&quot;:&quot;&quot;,&quot;non-dropping-particle&quot;:&quot;&quot;},{&quot;family&quot;:&quot;Jones&quot;,&quot;given&quot;:&quot;Makoto&quot;,&quot;parse-names&quot;:false,&quot;dropping-particle&quot;:&quot;&quot;,&quot;non-dropping-particle&quot;:&quot;&quot;}],&quot;container-title&quot;:&quot;Clinical Epidemiology&quot;,&quot;container-title-short&quot;:&quot;Clin Epidemiol&quot;,&quot;ISSN&quot;:&quot;1179-1349&quot;,&quot;issued&quot;:{&quot;date-parts&quot;:[[2021]]},&quot;page&quot;:&quot;1011-1018&quot;,&quot;publisher&quot;:&quot;Taylor &amp; Francis&quot;},&quot;isTemporary&quot;:false}],&quot;citationTag&quot;:&quot;MENDELEY_CITATION_v3_eyJjaXRhdGlvbklEIjoiTUVOREVMRVlfQ0lUQVRJT05fMzc4MGU2N2UtYTdlYi00OTZlLWJkNzYtNjc1Njk2YjY2MDNiIiwicHJvcGVydGllcyI6eyJub3RlSW5kZXgiOjB9LCJpc0VkaXRlZCI6ZmFsc2UsIm1hbnVhbE92ZXJyaWRlIjp7ImlzTWFudWFsbHlPdmVycmlkZGVuIjpmYWxzZSwiY2l0ZXByb2NUZXh0IjoiWzMwXSwgWzMxXSIsIm1hbnVhbE92ZXJyaWRlVGV4dCI6IiJ9LCJjaXRhdGlvbkl0ZW1zIjpbeyJpZCI6IjcxZmY1ZTIxLTQ1YzMtMzNmYS05ZGY0LTNjZWEyY2I0YzliNyIsIml0ZW1EYXRhIjp7InR5cGUiOiJ3ZWJwYWdlIiwiaWQiOiI3MWZmNWUyMS00NWMzLTMzZmEtOWRmNC0zY2VhMmNiNGM5YjciLCJ0aXRsZSI6Ik5ldyBDT1ZJRC0xOS1yZWxhdGVkIElDRC0xMC1DTSBjb2RlcyB0YWtlIGVmZmVjdCIsImF1dGhvciI6W3siZmFtaWx5IjoiQUFQIERpdmlzaW9uIG9mIEhlYWx0aCBDYXJlIEZpbmFuY2UiLCJnaXZlbiI6IiIsInBhcnNlLW5hbWVzIjpmYWxzZSwiZHJvcHBpbmctcGFydGljbGUiOiIiLCJub24tZHJvcHBpbmctcGFydGljbGUiOiIifV0sImNvbnRhaW5lci10aXRsZSI6Imh0dHBzOi8vcHVibGljYXRpb25zLmFhcC5vcmcvYWFwbmV3cy9uZXdzLzEyMjE1L05ldy1DT1ZJRC0xOS1yZWxhdGVkLUlDRC0xMC1DTS1jb2Rlcy10YWtlLWVmZmVjdD9hdXRvbG9naW5jaGVjaz1yZWRpcmVjdGVkIiwiaXNzdWVkIjp7ImRhdGUtcGFydHMiOltbMjAyMSwxLDEzXV19LCJjb250YWluZXItdGl0bGUtc2hvcnQiOiIifSwiaXNUZW1wb3JhcnkiOmZhbHNlfSx7ImlkIjoiZGE1ZmM0MzctYzA5Zi0zMzgwLTk4ODktNmRmYTQ5ODBiMTIzIiwiaXRlbURhdGEiOnsidHlwZSI6ImFydGljbGUtam91cm5hbCIsImlkIjoiZGE1ZmM0MzctYzA5Zi0zMzgwLTk4ODktNmRmYTQ5ODBiMTIzIiwidGl0bGUiOiJQb3NpdGl2ZSBwcmVkaWN0aXZlIHZhbHVlIG9mIENPVklELTE5IElDRC0xMCBkaWFnbm9zaXMgY29kZXMgYWNyb3NzIGNhbGVuZGFyIHRpbWUgYW5kIGNsaW5pY2FsIHNldHRpbmciLCJhdXRob3IiOlt7ImZhbWlseSI6Ikx5bmNoIiwiZ2l2ZW4iOiJLcmlzdGluZSBFIiwicGFyc2UtbmFtZXMiOmZhbHNlLCJkcm9wcGluZy1wYXJ0aWNsZSI6IiIsIm5vbi1kcm9wcGluZy1wYXJ0aWNsZSI6IiJ9LHsiZmFtaWx5IjoiVmllcm5lcyIsImdpdmVuIjoiQmVuamFtaW4iLCJwYXJzZS1uYW1lcyI6ZmFsc2UsImRyb3BwaW5nLXBhcnRpY2xlIjoiIiwibm9uLWRyb3BwaW5nLXBhcnRpY2xlIjoiIn0seyJmYW1pbHkiOiJHYXRzYnkiLCJnaXZlbiI6IkVsaXNlIiwicGFyc2UtbmFtZXMiOmZhbHNlLCJkcm9wcGluZy1wYXJ0aWNsZSI6IiIsIm5vbi1kcm9wcGluZy1wYXJ0aWNsZSI6IiJ9LHsiZmFtaWx5IjoiRHVWYWxsIiwiZ2l2ZW4iOiJTY290dCBMIiwicGFyc2UtbmFtZXMiOmZhbHNlLCJkcm9wcGluZy1wYXJ0aWNsZSI6IiIsIm5vbi1kcm9wcGluZy1wYXJ0aWNsZSI6IiJ9LHsiZmFtaWx5IjoiSm9uZXMiLCJnaXZlbiI6IkJhcmJhcmEgRSIsInBhcnNlLW5hbWVzIjpmYWxzZSwiZHJvcHBpbmctcGFydGljbGUiOiIiLCJub24tZHJvcHBpbmctcGFydGljbGUiOiIifSx7ImZhbWlseSI6IkJveCIsImdpdmVuIjoiVGFtw6FyYSBMIiwicGFyc2UtbmFtZXMiOmZhbHNlLCJkcm9wcGluZy1wYXJ0aWNsZSI6IiIsIm5vbi1kcm9wcGluZy1wYXJ0aWNsZSI6IiJ9LHsiZmFtaWx5IjoiS3JlaXNsZXIiLCJnaXZlbiI6IkNyYWlnIiwicGFyc2UtbmFtZXMiOmZhbHNlLCJkcm9wcGluZy1wYXJ0aWNsZSI6IiIsIm5vbi1kcm9wcGluZy1wYXJ0aWNsZSI6IiJ9LHsiZmFtaWx5IjoiSm9uZXMiLCJnaXZlbiI6Ik1ha290byIsInBhcnNlLW5hbWVzIjpmYWxzZSwiZHJvcHBpbmctcGFydGljbGUiOiIiLCJub24tZHJvcHBpbmctcGFydGljbGUiOiIifV0sImNvbnRhaW5lci10aXRsZSI6IkNsaW5pY2FsIEVwaWRlbWlvbG9neSIsImNvbnRhaW5lci10aXRsZS1zaG9ydCI6IkNsaW4gRXBpZGVtaW9sIiwiSVNTTiI6IjExNzktMTM0OSIsImlzc3VlZCI6eyJkYXRlLXBhcnRzIjpbWzIwMjFdXX0sInBhZ2UiOiIxMDExLTEwMTgiLCJwdWJsaXNoZXIiOiJUYXlsb3IgJiBGcmFuY2lzIn0sImlzVGVtcG9yYXJ5IjpmYWxzZX1dfQ==&quot;},{&quot;citationID&quot;:&quot;MENDELEY_CITATION_bf2d938f-2661-4f38-b0e1-86af54579ae8&quot;,&quot;properties&quot;:{&quot;noteIndex&quot;:0},&quot;isEdited&quot;:false,&quot;manualOverride&quot;:{&quot;isManuallyOverridden&quot;:false,&quot;citeprocText&quot;:&quot;[30], [32], [33]&quot;,&quot;manualOverrideText&quot;:&quot;&quot;},&quot;citationTag&quot;:&quot;MENDELEY_CITATION_v3_eyJjaXRhdGlvbklEIjoiTUVOREVMRVlfQ0lUQVRJT05fYmYyZDkzOGYtMjY2MS00ZjM4LWIwZTEtODZhZjU0NTc5YWU4IiwicHJvcGVydGllcyI6eyJub3RlSW5kZXgiOjB9LCJpc0VkaXRlZCI6ZmFsc2UsIm1hbnVhbE92ZXJyaWRlIjp7ImlzTWFudWFsbHlPdmVycmlkZGVuIjpmYWxzZSwiY2l0ZXByb2NUZXh0IjoiWzMwXSwgWzMyXSwgWzMz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Sx7ImlkIjoiNzFmZjVlMjEtNDVjMy0zM2ZhLTlkZjQtM2NlYTJjYjRjOWI3IiwiaXRlbURhdGEiOnsidHlwZSI6IndlYnBhZ2UiLCJpZCI6IjcxZmY1ZTIxLTQ1YzMtMzNmYS05ZGY0LTNjZWEyY2I0YzliNyIsInRpdGxlIjoiTmV3IENPVklELTE5LXJlbGF0ZWQgSUNELTEwLUNNIGNvZGVzIHRha2UgZWZmZWN0IiwiYXV0aG9yIjpbeyJmYW1pbHkiOiJBQVAgRGl2aXNpb24gb2YgSGVhbHRoIENhcmUgRmluYW5jZSIsImdpdmVuIjoiIiwicGFyc2UtbmFtZXMiOmZhbHNlLCJkcm9wcGluZy1wYXJ0aWNsZSI6IiIsIm5vbi1kcm9wcGluZy1wYXJ0aWNsZSI6IiJ9XSwiY29udGFpbmVyLXRpdGxlIjoiaHR0cHM6Ly9wdWJsaWNhdGlvbnMuYWFwLm9yZy9hYXBuZXdzL25ld3MvMTIyMTUvTmV3LUNPVklELTE5LXJlbGF0ZWQtSUNELTEwLUNNLWNvZGVzLXRha2UtZWZmZWN0P2F1dG9sb2dpbmNoZWNrPXJlZGlyZWN0ZWQiLCJpc3N1ZWQiOnsiZGF0ZS1wYXJ0cyI6W1syMDIxLDEsMTNdXX19LCJpc1RlbXBvcmFyeSI6ZmFsc2V9XX0=&quot;,&quot;citationItems&quot;:[{&quot;id&quot;:&quot;ae7562e2-2116-3c6f-8193-587bff5e9d8f&quot;,&quot;itemData&quot;:{&quot;type&quot;:&quot;article-journal&quot;,&quot;id&quot;:&quot;ae7562e2-2116-3c6f-8193-587bff5e9d8f&quot;,&quot;title&quot;:&quot;Use of the postacute sequelae of COVID-19 diagnosis code in routine clinical practice in the US&quot;,&quot;author&quot;:[{&quot;family&quot;:&quot;McGrath&quot;,&quot;given&quot;:&quot;Leah J&quot;,&quot;parse-names&quot;:false,&quot;dropping-particle&quot;:&quot;&quot;,&quot;non-dropping-particle&quot;:&quot;&quot;},{&quot;family&quot;:&quot;Scott&quot;,&quot;given&quot;:&quot;Amie M&quot;,&quot;parse-names&quot;:false,&quot;dropping-particle&quot;:&quot;&quot;,&quot;non-dropping-particle&quot;:&quot;&quot;},{&quot;family&quot;:&quot;Surinach&quot;,&quot;given&quot;:&quot;Andy&quot;,&quot;parse-names&quot;:false,&quot;dropping-particle&quot;:&quot;&quot;,&quot;non-dropping-particle&quot;:&quot;&quot;},{&quot;family&quot;:&quot;Chambers&quot;,&quot;given&quot;:&quot;Richard&quot;,&quot;parse-names&quot;:false,&quot;dropping-particle&quot;:&quot;&quot;,&quot;non-dropping-particle&quot;:&quot;&quot;},{&quot;family&quot;:&quot;Benigno&quot;,&quot;given&quot;:&quot;Michael&quot;,&quot;parse-names&quot;:false,&quot;dropping-particle&quot;:&quot;&quot;,&quot;non-dropping-particle&quot;:&quot;&quot;},{&quot;family&quot;:&quot;Malhotra&quot;,&quot;given&quot;:&quot;Deepa&quot;,&quot;parse-names&quot;:false,&quot;dropping-particle&quot;:&quot;&quot;,&quot;non-dropping-particle&quot;:&quot;&quot;}],&quot;container-title&quot;:&quot;JAMA network open&quot;,&quot;container-title-short&quot;:&quot;JAMA Netw Open&quot;,&quot;issued&quot;:{&quot;date-parts&quot;:[[2022]]},&quot;page&quot;:&quot;e2235089-e2235089&quot;,&quot;publisher&quot;:&quot;American Medical Association&quot;,&quot;issue&quot;:&quot;10&quot;,&quot;volume&quot;:&quot;5&quot;},&quot;isTemporary&quot;:false},{&quot;id&quot;:&quot;d2a8d013-6768-3a12-bd28-80ba903ad627&quot;,&quot;itemData&quot;:{&quot;type&quot;:&quot;article-journal&quot;,&quot;id&quot;:&quot;d2a8d013-6768-3a12-bd28-80ba903ad627&quot;,&quot;title&quot;:&quot;Coding long COVID: characterizing a new disease through an ICD-10 lens&quot;,&quot;author&quot;:[{&quot;family&quot;:&quot;Pfaff&quot;,&quot;given&quot;:&quot;Emily R&quot;,&quot;parse-names&quot;:false,&quot;dropping-particle&quot;:&quot;&quot;,&quot;non-dropping-particle&quot;:&quot;&quot;},{&quot;family&quot;:&quot;Madlock-Brown&quot;,&quot;given&quot;:&quot;Charisse&quot;,&quot;parse-names&quot;:false,&quot;dropping-particle&quot;:&quot;&quot;,&quot;non-dropping-particle&quot;:&quot;&quot;},{&quot;family&quot;:&quot;Baratta&quot;,&quot;given&quot;:&quot;John M&quot;,&quot;parse-names&quot;:false,&quot;dropping-particle&quot;:&quot;&quot;,&quot;non-dropping-particle&quot;:&quot;&quot;},{&quot;family&quot;:&quot;Bhatia&quot;,&quot;given&quot;:&quot;Abhishek&quot;,&quot;parse-names&quot;:false,&quot;dropping-particle&quot;:&quot;&quot;,&quot;non-dropping-particle&quot;:&quot;&quot;},{&quot;family&quot;:&quot;Davis&quot;,&quot;given&quot;:&quot;Hannah&quot;,&quot;parse-names&quot;:false,&quot;dropping-particle&quot;:&quot;&quot;,&quot;non-dropping-particle&quot;:&quot;&quot;},{&quot;family&quot;:&quot;Girvin&quot;,&quot;given&quot;:&quot;Andrew&quot;,&quot;parse-names&quot;:false,&quot;dropping-particle&quot;:&quot;&quot;,&quot;non-dropping-particle&quot;:&quot;&quot;},{&quot;family&quot;:&quot;Hill&quot;,&quot;given&quot;:&quot;Elaine&quot;,&quot;parse-names&quot;:false,&quot;dropping-particle&quot;:&quot;&quot;,&quot;non-dropping-particle&quot;:&quot;&quot;},{&quot;family&quot;:&quot;Kelly&quot;,&quot;given&quot;:&quot;Elizabeth&quot;,&quot;parse-names&quot;:false,&quot;dropping-particle&quot;:&quot;&quot;,&quot;non-dropping-particle&quot;:&quot;&quot;},{&quot;family&quot;:&quot;Kostka&quot;,&quot;given&quot;:&quot;Kristin&quot;,&quot;parse-names&quot;:false,&quot;dropping-particle&quot;:&quot;&quot;,&quot;non-dropping-particle&quot;:&quot;&quot;},{&quot;family&quot;:&quot;Loomba&quot;,&quot;given&quot;:&quot;Johanna&quot;,&quot;parse-names&quot;:false,&quot;dropping-particle&quot;:&quot;&quot;,&quot;non-dropping-particle&quot;:&quot;&quot;}],&quot;container-title&quot;:&quot;BMC medicine&quot;,&quot;container-title-short&quot;:&quot;BMC Med&quot;,&quot;ISSN&quot;:&quot;1741-7015&quot;,&quot;issued&quot;:{&quot;date-parts&quot;:[[2023]]},&quot;page&quot;:&quot;58&quot;,&quot;publisher&quot;:&quot;Springer&quot;,&quot;issue&quot;:&quot;1&quot;,&quot;volume&quot;:&quot;21&quot;},&quot;isTemporary&quot;:false},{&quot;id&quot;:&quot;71ff5e21-45c3-33fa-9df4-3cea2cb4c9b7&quot;,&quot;itemData&quot;:{&quot;type&quot;:&quot;webpage&quot;,&quot;id&quot;:&quot;71ff5e21-45c3-33fa-9df4-3cea2cb4c9b7&quot;,&quot;title&quot;:&quot;New COVID-19-related ICD-10-CM codes take effect&quot;,&quot;author&quot;:[{&quot;family&quot;:&quot;AAP Division of Health Care Finance&quot;,&quot;given&quot;:&quot;&quot;,&quot;parse-names&quot;:false,&quot;dropping-particle&quot;:&quot;&quot;,&quot;non-dropping-particle&quot;:&quot;&quot;}],&quot;container-title&quot;:&quot;https://publications.aap.org/aapnews/news/12215/New-COVID-19-related-ICD-10-CM-codes-take-effect?autologincheck=redirected&quot;,&quot;issued&quot;:{&quot;date-parts&quot;:[[2021,1,13]]}},&quot;isTemporary&quot;:false}]},{&quot;citationID&quot;:&quot;MENDELEY_CITATION_2a28e972-a97c-4391-976f-6fa3fe1875ab&quot;,&quot;properties&quot;:{&quot;noteIndex&quot;:0},&quot;isEdited&quot;:false,&quot;manualOverride&quot;:{&quot;isManuallyOverridden&quot;:false,&quot;citeprocText&quot;:&quot;[30], [31]&quot;,&quot;manualOverrideText&quot;:&quot;&quot;},&quot;citationItems&quot;:[{&quot;id&quot;:&quot;71ff5e21-45c3-33fa-9df4-3cea2cb4c9b7&quot;,&quot;itemData&quot;:{&quot;type&quot;:&quot;webpage&quot;,&quot;id&quot;:&quot;71ff5e21-45c3-33fa-9df4-3cea2cb4c9b7&quot;,&quot;title&quot;:&quot;New COVID-19-related ICD-10-CM codes take effect&quot;,&quot;author&quot;:[{&quot;family&quot;:&quot;AAP Division of Health Care Finance&quot;,&quot;given&quot;:&quot;&quot;,&quot;parse-names&quot;:false,&quot;dropping-particle&quot;:&quot;&quot;,&quot;non-dropping-particle&quot;:&quot;&quot;}],&quot;container-title&quot;:&quot;https://publications.aap.org/aapnews/news/12215/New-COVID-19-related-ICD-10-CM-codes-take-effect?autologincheck=redirected&quot;,&quot;issued&quot;:{&quot;date-parts&quot;:[[2021,1,13]]},&quot;container-title-short&quot;:&quot;&quot;},&quot;isTemporary&quot;:false},{&quot;id&quot;:&quot;da5fc437-c09f-3380-9889-6dfa4980b123&quot;,&quot;itemData&quot;:{&quot;type&quot;:&quot;article-journal&quot;,&quot;id&quot;:&quot;da5fc437-c09f-3380-9889-6dfa4980b123&quot;,&quot;title&quot;:&quot;Positive predictive value of COVID-19 ICD-10 diagnosis codes across calendar time and clinical setting&quot;,&quot;author&quot;:[{&quot;family&quot;:&quot;Lynch&quot;,&quot;given&quot;:&quot;Kristine E&quot;,&quot;parse-names&quot;:false,&quot;dropping-particle&quot;:&quot;&quot;,&quot;non-dropping-particle&quot;:&quot;&quot;},{&quot;family&quot;:&quot;Viernes&quot;,&quot;given&quot;:&quot;Benjamin&quot;,&quot;parse-names&quot;:false,&quot;dropping-particle&quot;:&quot;&quot;,&quot;non-dropping-particle&quot;:&quot;&quot;},{&quot;family&quot;:&quot;Gatsby&quot;,&quot;given&quot;:&quot;Elise&quot;,&quot;parse-names&quot;:false,&quot;dropping-particle&quot;:&quot;&quot;,&quot;non-dropping-particle&quot;:&quot;&quot;},{&quot;family&quot;:&quot;DuVall&quot;,&quot;given&quot;:&quot;Scott L&quot;,&quot;parse-names&quot;:false,&quot;dropping-particle&quot;:&quot;&quot;,&quot;non-dropping-particle&quot;:&quot;&quot;},{&quot;family&quot;:&quot;Jones&quot;,&quot;given&quot;:&quot;Barbara E&quot;,&quot;parse-names&quot;:false,&quot;dropping-particle&quot;:&quot;&quot;,&quot;non-dropping-particle&quot;:&quot;&quot;},{&quot;family&quot;:&quot;Box&quot;,&quot;given&quot;:&quot;Tamára L&quot;,&quot;parse-names&quot;:false,&quot;dropping-particle&quot;:&quot;&quot;,&quot;non-dropping-particle&quot;:&quot;&quot;},{&quot;family&quot;:&quot;Kreisler&quot;,&quot;given&quot;:&quot;Craig&quot;,&quot;parse-names&quot;:false,&quot;dropping-particle&quot;:&quot;&quot;,&quot;non-dropping-particle&quot;:&quot;&quot;},{&quot;family&quot;:&quot;Jones&quot;,&quot;given&quot;:&quot;Makoto&quot;,&quot;parse-names&quot;:false,&quot;dropping-particle&quot;:&quot;&quot;,&quot;non-dropping-particle&quot;:&quot;&quot;}],&quot;container-title&quot;:&quot;Clinical Epidemiology&quot;,&quot;container-title-short&quot;:&quot;Clin Epidemiol&quot;,&quot;ISSN&quot;:&quot;1179-1349&quot;,&quot;issued&quot;:{&quot;date-parts&quot;:[[2021]]},&quot;page&quot;:&quot;1011-1018&quot;,&quot;publisher&quot;:&quot;Taylor &amp; Francis&quot;},&quot;isTemporary&quot;:false}],&quot;citationTag&quot;:&quot;MENDELEY_CITATION_v3_eyJjaXRhdGlvbklEIjoiTUVOREVMRVlfQ0lUQVRJT05fMmEyOGU5NzItYTk3Yy00MzkxLTk3NmYtNmZhM2ZlMTg3NWFiIiwicHJvcGVydGllcyI6eyJub3RlSW5kZXgiOjB9LCJpc0VkaXRlZCI6ZmFsc2UsIm1hbnVhbE92ZXJyaWRlIjp7ImlzTWFudWFsbHlPdmVycmlkZGVuIjpmYWxzZSwiY2l0ZXByb2NUZXh0IjoiWzMwXSwgWzMxXSIsIm1hbnVhbE92ZXJyaWRlVGV4dCI6IiJ9LCJjaXRhdGlvbkl0ZW1zIjpbeyJpZCI6IjcxZmY1ZTIxLTQ1YzMtMzNmYS05ZGY0LTNjZWEyY2I0YzliNyIsIml0ZW1EYXRhIjp7InR5cGUiOiJ3ZWJwYWdlIiwiaWQiOiI3MWZmNWUyMS00NWMzLTMzZmEtOWRmNC0zY2VhMmNiNGM5YjciLCJ0aXRsZSI6Ik5ldyBDT1ZJRC0xOS1yZWxhdGVkIElDRC0xMC1DTSBjb2RlcyB0YWtlIGVmZmVjdCIsImF1dGhvciI6W3siZmFtaWx5IjoiQUFQIERpdmlzaW9uIG9mIEhlYWx0aCBDYXJlIEZpbmFuY2UiLCJnaXZlbiI6IiIsInBhcnNlLW5hbWVzIjpmYWxzZSwiZHJvcHBpbmctcGFydGljbGUiOiIiLCJub24tZHJvcHBpbmctcGFydGljbGUiOiIifV0sImNvbnRhaW5lci10aXRsZSI6Imh0dHBzOi8vcHVibGljYXRpb25zLmFhcC5vcmcvYWFwbmV3cy9uZXdzLzEyMjE1L05ldy1DT1ZJRC0xOS1yZWxhdGVkLUlDRC0xMC1DTS1jb2Rlcy10YWtlLWVmZmVjdD9hdXRvbG9naW5jaGVjaz1yZWRpcmVjdGVkIiwiaXNzdWVkIjp7ImRhdGUtcGFydHMiOltbMjAyMSwxLDEzXV19LCJjb250YWluZXItdGl0bGUtc2hvcnQiOiIifSwiaXNUZW1wb3JhcnkiOmZhbHNlfSx7ImlkIjoiZGE1ZmM0MzctYzA5Zi0zMzgwLTk4ODktNmRmYTQ5ODBiMTIzIiwiaXRlbURhdGEiOnsidHlwZSI6ImFydGljbGUtam91cm5hbCIsImlkIjoiZGE1ZmM0MzctYzA5Zi0zMzgwLTk4ODktNmRmYTQ5ODBiMTIzIiwidGl0bGUiOiJQb3NpdGl2ZSBwcmVkaWN0aXZlIHZhbHVlIG9mIENPVklELTE5IElDRC0xMCBkaWFnbm9zaXMgY29kZXMgYWNyb3NzIGNhbGVuZGFyIHRpbWUgYW5kIGNsaW5pY2FsIHNldHRpbmciLCJhdXRob3IiOlt7ImZhbWlseSI6Ikx5bmNoIiwiZ2l2ZW4iOiJLcmlzdGluZSBFIiwicGFyc2UtbmFtZXMiOmZhbHNlLCJkcm9wcGluZy1wYXJ0aWNsZSI6IiIsIm5vbi1kcm9wcGluZy1wYXJ0aWNsZSI6IiJ9LHsiZmFtaWx5IjoiVmllcm5lcyIsImdpdmVuIjoiQmVuamFtaW4iLCJwYXJzZS1uYW1lcyI6ZmFsc2UsImRyb3BwaW5nLXBhcnRpY2xlIjoiIiwibm9uLWRyb3BwaW5nLXBhcnRpY2xlIjoiIn0seyJmYW1pbHkiOiJHYXRzYnkiLCJnaXZlbiI6IkVsaXNlIiwicGFyc2UtbmFtZXMiOmZhbHNlLCJkcm9wcGluZy1wYXJ0aWNsZSI6IiIsIm5vbi1kcm9wcGluZy1wYXJ0aWNsZSI6IiJ9LHsiZmFtaWx5IjoiRHVWYWxsIiwiZ2l2ZW4iOiJTY290dCBMIiwicGFyc2UtbmFtZXMiOmZhbHNlLCJkcm9wcGluZy1wYXJ0aWNsZSI6IiIsIm5vbi1kcm9wcGluZy1wYXJ0aWNsZSI6IiJ9LHsiZmFtaWx5IjoiSm9uZXMiLCJnaXZlbiI6IkJhcmJhcmEgRSIsInBhcnNlLW5hbWVzIjpmYWxzZSwiZHJvcHBpbmctcGFydGljbGUiOiIiLCJub24tZHJvcHBpbmctcGFydGljbGUiOiIifSx7ImZhbWlseSI6IkJveCIsImdpdmVuIjoiVGFtw6FyYSBMIiwicGFyc2UtbmFtZXMiOmZhbHNlLCJkcm9wcGluZy1wYXJ0aWNsZSI6IiIsIm5vbi1kcm9wcGluZy1wYXJ0aWNsZSI6IiJ9LHsiZmFtaWx5IjoiS3JlaXNsZXIiLCJnaXZlbiI6IkNyYWlnIiwicGFyc2UtbmFtZXMiOmZhbHNlLCJkcm9wcGluZy1wYXJ0aWNsZSI6IiIsIm5vbi1kcm9wcGluZy1wYXJ0aWNsZSI6IiJ9LHsiZmFtaWx5IjoiSm9uZXMiLCJnaXZlbiI6Ik1ha290byIsInBhcnNlLW5hbWVzIjpmYWxzZSwiZHJvcHBpbmctcGFydGljbGUiOiIiLCJub24tZHJvcHBpbmctcGFydGljbGUiOiIifV0sImNvbnRhaW5lci10aXRsZSI6IkNsaW5pY2FsIEVwaWRlbWlvbG9neSIsImNvbnRhaW5lci10aXRsZS1zaG9ydCI6IkNsaW4gRXBpZGVtaW9sIiwiSVNTTiI6IjExNzktMTM0OSIsImlzc3VlZCI6eyJkYXRlLXBhcnRzIjpbWzIwMjFdXX0sInBhZ2UiOiIxMDExLTEwMTgiLCJwdWJsaXNoZXIiOiJUYXlsb3IgJiBGcmFuY2lzIn0sImlzVGVtcG9yYXJ5IjpmYWxzZX1dfQ==&quot;},{&quot;citationID&quot;:&quot;MENDELEY_CITATION_17ad2927-34b8-4177-bb3d-8bf5029edd03&quot;,&quot;properties&quot;:{&quot;noteIndex&quot;:0},&quot;isEdited&quot;:false,&quot;manualOverride&quot;:{&quot;isManuallyOverridden&quot;:false,&quot;citeprocText&quot;:&quot;[30], [31]&quot;,&quot;manualOverrideText&quot;:&quot;&quot;},&quot;citationItems&quot;:[{&quot;id&quot;:&quot;71ff5e21-45c3-33fa-9df4-3cea2cb4c9b7&quot;,&quot;itemData&quot;:{&quot;type&quot;:&quot;webpage&quot;,&quot;id&quot;:&quot;71ff5e21-45c3-33fa-9df4-3cea2cb4c9b7&quot;,&quot;title&quot;:&quot;New COVID-19-related ICD-10-CM codes take effect&quot;,&quot;author&quot;:[{&quot;family&quot;:&quot;AAP Division of Health Care Finance&quot;,&quot;given&quot;:&quot;&quot;,&quot;parse-names&quot;:false,&quot;dropping-particle&quot;:&quot;&quot;,&quot;non-dropping-particle&quot;:&quot;&quot;}],&quot;container-title&quot;:&quot;https://publications.aap.org/aapnews/news/12215/New-COVID-19-related-ICD-10-CM-codes-take-effect?autologincheck=redirected&quot;,&quot;issued&quot;:{&quot;date-parts&quot;:[[2021,1,13]]},&quot;container-title-short&quot;:&quot;&quot;},&quot;isTemporary&quot;:false},{&quot;id&quot;:&quot;da5fc437-c09f-3380-9889-6dfa4980b123&quot;,&quot;itemData&quot;:{&quot;type&quot;:&quot;article-journal&quot;,&quot;id&quot;:&quot;da5fc437-c09f-3380-9889-6dfa4980b123&quot;,&quot;title&quot;:&quot;Positive predictive value of COVID-19 ICD-10 diagnosis codes across calendar time and clinical setting&quot;,&quot;author&quot;:[{&quot;family&quot;:&quot;Lynch&quot;,&quot;given&quot;:&quot;Kristine E&quot;,&quot;parse-names&quot;:false,&quot;dropping-particle&quot;:&quot;&quot;,&quot;non-dropping-particle&quot;:&quot;&quot;},{&quot;family&quot;:&quot;Viernes&quot;,&quot;given&quot;:&quot;Benjamin&quot;,&quot;parse-names&quot;:false,&quot;dropping-particle&quot;:&quot;&quot;,&quot;non-dropping-particle&quot;:&quot;&quot;},{&quot;family&quot;:&quot;Gatsby&quot;,&quot;given&quot;:&quot;Elise&quot;,&quot;parse-names&quot;:false,&quot;dropping-particle&quot;:&quot;&quot;,&quot;non-dropping-particle&quot;:&quot;&quot;},{&quot;family&quot;:&quot;DuVall&quot;,&quot;given&quot;:&quot;Scott L&quot;,&quot;parse-names&quot;:false,&quot;dropping-particle&quot;:&quot;&quot;,&quot;non-dropping-particle&quot;:&quot;&quot;},{&quot;family&quot;:&quot;Jones&quot;,&quot;given&quot;:&quot;Barbara E&quot;,&quot;parse-names&quot;:false,&quot;dropping-particle&quot;:&quot;&quot;,&quot;non-dropping-particle&quot;:&quot;&quot;},{&quot;family&quot;:&quot;Box&quot;,&quot;given&quot;:&quot;Tamára L&quot;,&quot;parse-names&quot;:false,&quot;dropping-particle&quot;:&quot;&quot;,&quot;non-dropping-particle&quot;:&quot;&quot;},{&quot;family&quot;:&quot;Kreisler&quot;,&quot;given&quot;:&quot;Craig&quot;,&quot;parse-names&quot;:false,&quot;dropping-particle&quot;:&quot;&quot;,&quot;non-dropping-particle&quot;:&quot;&quot;},{&quot;family&quot;:&quot;Jones&quot;,&quot;given&quot;:&quot;Makoto&quot;,&quot;parse-names&quot;:false,&quot;dropping-particle&quot;:&quot;&quot;,&quot;non-dropping-particle&quot;:&quot;&quot;}],&quot;container-title&quot;:&quot;Clinical Epidemiology&quot;,&quot;container-title-short&quot;:&quot;Clin Epidemiol&quot;,&quot;ISSN&quot;:&quot;1179-1349&quot;,&quot;issued&quot;:{&quot;date-parts&quot;:[[2021]]},&quot;page&quot;:&quot;1011-1018&quot;,&quot;publisher&quot;:&quot;Taylor &amp; Francis&quot;},&quot;isTemporary&quot;:false}],&quot;citationTag&quot;:&quot;MENDELEY_CITATION_v3_eyJjaXRhdGlvbklEIjoiTUVOREVMRVlfQ0lUQVRJT05fMTdhZDI5MjctMzRiOC00MTc3LWJiM2QtOGJmNTAyOWVkZDAzIiwicHJvcGVydGllcyI6eyJub3RlSW5kZXgiOjB9LCJpc0VkaXRlZCI6ZmFsc2UsIm1hbnVhbE92ZXJyaWRlIjp7ImlzTWFudWFsbHlPdmVycmlkZGVuIjpmYWxzZSwiY2l0ZXByb2NUZXh0IjoiWzMwXSwgWzMxXSIsIm1hbnVhbE92ZXJyaWRlVGV4dCI6IiJ9LCJjaXRhdGlvbkl0ZW1zIjpbeyJpZCI6IjcxZmY1ZTIxLTQ1YzMtMzNmYS05ZGY0LTNjZWEyY2I0YzliNyIsIml0ZW1EYXRhIjp7InR5cGUiOiJ3ZWJwYWdlIiwiaWQiOiI3MWZmNWUyMS00NWMzLTMzZmEtOWRmNC0zY2VhMmNiNGM5YjciLCJ0aXRsZSI6Ik5ldyBDT1ZJRC0xOS1yZWxhdGVkIElDRC0xMC1DTSBjb2RlcyB0YWtlIGVmZmVjdCIsImF1dGhvciI6W3siZmFtaWx5IjoiQUFQIERpdmlzaW9uIG9mIEhlYWx0aCBDYXJlIEZpbmFuY2UiLCJnaXZlbiI6IiIsInBhcnNlLW5hbWVzIjpmYWxzZSwiZHJvcHBpbmctcGFydGljbGUiOiIiLCJub24tZHJvcHBpbmctcGFydGljbGUiOiIifV0sImNvbnRhaW5lci10aXRsZSI6Imh0dHBzOi8vcHVibGljYXRpb25zLmFhcC5vcmcvYWFwbmV3cy9uZXdzLzEyMjE1L05ldy1DT1ZJRC0xOS1yZWxhdGVkLUlDRC0xMC1DTS1jb2Rlcy10YWtlLWVmZmVjdD9hdXRvbG9naW5jaGVjaz1yZWRpcmVjdGVkIiwiaXNzdWVkIjp7ImRhdGUtcGFydHMiOltbMjAyMSwxLDEzXV19LCJjb250YWluZXItdGl0bGUtc2hvcnQiOiIifSwiaXNUZW1wb3JhcnkiOmZhbHNlfSx7ImlkIjoiZGE1ZmM0MzctYzA5Zi0zMzgwLTk4ODktNmRmYTQ5ODBiMTIzIiwiaXRlbURhdGEiOnsidHlwZSI6ImFydGljbGUtam91cm5hbCIsImlkIjoiZGE1ZmM0MzctYzA5Zi0zMzgwLTk4ODktNmRmYTQ5ODBiMTIzIiwidGl0bGUiOiJQb3NpdGl2ZSBwcmVkaWN0aXZlIHZhbHVlIG9mIENPVklELTE5IElDRC0xMCBkaWFnbm9zaXMgY29kZXMgYWNyb3NzIGNhbGVuZGFyIHRpbWUgYW5kIGNsaW5pY2FsIHNldHRpbmciLCJhdXRob3IiOlt7ImZhbWlseSI6Ikx5bmNoIiwiZ2l2ZW4iOiJLcmlzdGluZSBFIiwicGFyc2UtbmFtZXMiOmZhbHNlLCJkcm9wcGluZy1wYXJ0aWNsZSI6IiIsIm5vbi1kcm9wcGluZy1wYXJ0aWNsZSI6IiJ9LHsiZmFtaWx5IjoiVmllcm5lcyIsImdpdmVuIjoiQmVuamFtaW4iLCJwYXJzZS1uYW1lcyI6ZmFsc2UsImRyb3BwaW5nLXBhcnRpY2xlIjoiIiwibm9uLWRyb3BwaW5nLXBhcnRpY2xlIjoiIn0seyJmYW1pbHkiOiJHYXRzYnkiLCJnaXZlbiI6IkVsaXNlIiwicGFyc2UtbmFtZXMiOmZhbHNlLCJkcm9wcGluZy1wYXJ0aWNsZSI6IiIsIm5vbi1kcm9wcGluZy1wYXJ0aWNsZSI6IiJ9LHsiZmFtaWx5IjoiRHVWYWxsIiwiZ2l2ZW4iOiJTY290dCBMIiwicGFyc2UtbmFtZXMiOmZhbHNlLCJkcm9wcGluZy1wYXJ0aWNsZSI6IiIsIm5vbi1kcm9wcGluZy1wYXJ0aWNsZSI6IiJ9LHsiZmFtaWx5IjoiSm9uZXMiLCJnaXZlbiI6IkJhcmJhcmEgRSIsInBhcnNlLW5hbWVzIjpmYWxzZSwiZHJvcHBpbmctcGFydGljbGUiOiIiLCJub24tZHJvcHBpbmctcGFydGljbGUiOiIifSx7ImZhbWlseSI6IkJveCIsImdpdmVuIjoiVGFtw6FyYSBMIiwicGFyc2UtbmFtZXMiOmZhbHNlLCJkcm9wcGluZy1wYXJ0aWNsZSI6IiIsIm5vbi1kcm9wcGluZy1wYXJ0aWNsZSI6IiJ9LHsiZmFtaWx5IjoiS3JlaXNsZXIiLCJnaXZlbiI6IkNyYWlnIiwicGFyc2UtbmFtZXMiOmZhbHNlLCJkcm9wcGluZy1wYXJ0aWNsZSI6IiIsIm5vbi1kcm9wcGluZy1wYXJ0aWNsZSI6IiJ9LHsiZmFtaWx5IjoiSm9uZXMiLCJnaXZlbiI6Ik1ha290byIsInBhcnNlLW5hbWVzIjpmYWxzZSwiZHJvcHBpbmctcGFydGljbGUiOiIiLCJub24tZHJvcHBpbmctcGFydGljbGUiOiIifV0sImNvbnRhaW5lci10aXRsZSI6IkNsaW5pY2FsIEVwaWRlbWlvbG9neSIsImNvbnRhaW5lci10aXRsZS1zaG9ydCI6IkNsaW4gRXBpZGVtaW9sIiwiSVNTTiI6IjExNzktMTM0OSIsImlzc3VlZCI6eyJkYXRlLXBhcnRzIjpbWzIwMjFdXX0sInBhZ2UiOiIxMDExLTEwMTgiLCJwdWJsaXNoZXIiOiJUYXlsb3IgJiBGcmFuY2lzIn0sImlzVGVtcG9yYXJ5IjpmYWxzZX1dfQ==&quot;},{&quot;citationID&quot;:&quot;MENDELEY_CITATION_23936800-94c5-400c-9d0a-88ee59c0bdf8&quot;,&quot;properties&quot;:{&quot;noteIndex&quot;:0},&quot;isEdited&quot;:false,&quot;manualOverride&quot;:{&quot;isManuallyOverridden&quot;:false,&quot;citeprocText&quot;:&quot;[32], [33], [34], [35], [36]&quot;,&quot;manualOverrideText&quot;:&quot;&quot;},&quot;citationTag&quot;:&quot;MENDELEY_CITATION_v3_eyJjaXRhdGlvbklEIjoiTUVOREVMRVlfQ0lUQVRJT05fMjM5MzY4MDAtOTRjNS00MDBjLTlkMGEtODhlZTU5YzBiZGY4IiwicHJvcGVydGllcyI6eyJub3RlSW5kZXgiOjB9LCJpc0VkaXRlZCI6ZmFsc2UsIm1hbnVhbE92ZXJyaWRlIjp7ImlzTWFudWFsbHlPdmVycmlkZGVuIjpmYWxzZSwiY2l0ZXByb2NUZXh0IjoiWzMyXSwgWzMzXSwgWzM0XSwgWzM1XSwgWzM2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Sx7ImlkIjoiZWNjYmE2NGMtYmJkZS0zOGU1LWE0ZjktYTFjZDk2NDg5NjM0IiwiaXRlbURhdGEiOnsidHlwZSI6ImFydGljbGUtam91cm5hbCIsImlkIjoiZWNjYmE2NGMtYmJkZS0zOGU1LWE0ZjktYTFjZDk2NDg5NjM0IiwidGl0bGUiOiJBY2N1cmFjeSBvZiBJQ0QtMTAgZGlhZ25vc3RpYyBjb2RlcyB0byBpZGVudGlmeSBDT1ZJRC0xOSBhbW9uZyBob3NwaXRhbGl6ZWQgcGF0aWVudHMiLCJhdXRob3IiOlt7ImZhbWlseSI6IkJoYXR0IiwiZ2l2ZW4iOiJBbmtlZXQgUyIsInBhcnNlLW5hbWVzIjpmYWxzZSwiZHJvcHBpbmctcGFydGljbGUiOiIiLCJub24tZHJvcHBpbmctcGFydGljbGUiOiIifSx7ImZhbWlseSI6Ik1jRWxyYXRoIiwiZ2l2ZW4iOiJFcmluIEUiLCJwYXJzZS1uYW1lcyI6ZmFsc2UsImRyb3BwaW5nLXBhcnRpY2xlIjoiIiwibm9uLWRyb3BwaW5nLXBhcnRpY2xlIjoiIn0seyJmYW1pbHkiOiJDbGFnZ2V0dCIsImdpdmVuIjoiQnJpYW4gTCIsInBhcnNlLW5hbWVzIjpmYWxzZSwiZHJvcHBpbmctcGFydGljbGUiOiIiLCJub24tZHJvcHBpbmctcGFydGljbGUiOiIifSx7ImZhbWlseSI6IkJoYXR0IiwiZ2l2ZW4iOiJEZWVwYWsgTCIsInBhcnNlLW5hbWVzIjpmYWxzZSwiZHJvcHBpbmctcGFydGljbGUiOiIiLCJub24tZHJvcHBpbmctcGFydGljbGUiOiIifSx7ImZhbWlseSI6IkFkbGVyIiwiZ2l2ZW4iOiJEYWxlIFMiLCJwYXJzZS1uYW1lcyI6ZmFsc2UsImRyb3BwaW5nLXBhcnRpY2xlIjoiIiwibm9uLWRyb3BwaW5nLXBhcnRpY2xlIjoiIn0seyJmYW1pbHkiOiJTb2xvbW9uIiwiZ2l2ZW4iOiJTY290dCBEIiwicGFyc2UtbmFtZXMiOmZhbHNlLCJkcm9wcGluZy1wYXJ0aWNsZSI6IiIsIm5vbi1kcm9wcGluZy1wYXJ0aWNsZSI6IiJ9LHsiZmFtaWx5IjoiVmFkdWdhbmF0aGFuIiwiZ2l2ZW4iOiJNdXRoaWFoIiwicGFyc2UtbmFtZXMiOmZhbHNlLCJkcm9wcGluZy1wYXJ0aWNsZSI6IiIsIm5vbi1kcm9wcGluZy1wYXJ0aWNsZSI6IiJ9XSwiY29udGFpbmVyLXRpdGxlIjoiSm91cm5hbCBvZiBnZW5lcmFsIGludGVybmFsIG1lZGljaW5lIiwiY29udGFpbmVyLXRpdGxlLXNob3J0IjoiSiBHZW4gSW50ZXJuIE1lZCIsIklTU04iOiIwODg0LTg3MzQiLCJpc3N1ZWQiOnsiZGF0ZS1wYXJ0cyI6W1syMDIxXV19LCJwYWdlIjoiMjUzMi0yNTM1IiwicHVibGlzaGVyIjoiU3ByaW5nZXIiLCJpc3N1ZSI6IjgiLCJ2b2x1bWUiOiIzNiJ9LCJpc1RlbXBvcmFyeSI6ZmFsc2V9LHsiaWQiOiJhMTIyZjdjNS1kYjQzLTM4YjctODZlMy0yOTUyODJkNDQyZjciLCJpdGVtRGF0YSI6eyJ0eXBlIjoiYXJ0aWNsZS1qb3VybmFsIiwiaWQiOiJhMTIyZjdjNS1kYjQzLTM4YjctODZlMy0yOTUyODJkNDQyZjciLCJ0aXRsZSI6IkVmZmVjdCBvZiBjb3ZpZC0xOSB2YWNjaW5hdGlvbiBvbiBsb25nIGNvdmlkOiBzeXN0ZW1hdGljIHJldmlldyIsImF1dGhvciI6W3siZmFtaWx5IjoiQnlhbWJhc3VyZW4iLCJnaXZlbiI6Ik95dW5nZXJlbCIsInBhcnNlLW5hbWVzIjpmYWxzZSwiZHJvcHBpbmctcGFydGljbGUiOiIiLCJub24tZHJvcHBpbmctcGFydGljbGUiOiIifSx7ImZhbWlseSI6IlN0ZWhsaWsiLCJnaXZlbiI6IlBhdWxpbmEiLCJwYXJzZS1uYW1lcyI6ZmFsc2UsImRyb3BwaW5nLXBhcnRpY2xlIjoiIiwibm9uLWRyb3BwaW5nLXBhcnRpY2xlIjoiIn0seyJmYW1pbHkiOiJDbGFyayIsImdpdmVuIjoiSnVzdGluIiwicGFyc2UtbmFtZXMiOmZhbHNlLCJkcm9wcGluZy1wYXJ0aWNsZSI6IiIsIm5vbi1kcm9wcGluZy1wYXJ0aWNsZSI6IiJ9LHsiZmFtaWx5IjoiQWxjb3JuIiwiZ2l2ZW4iOiJLeWxpZSIsInBhcnNlLW5hbWVzIjpmYWxzZSwiZHJvcHBpbmctcGFydGljbGUiOiIiLCJub24tZHJvcHBpbmctcGFydGljbGUiOiIifSx7ImZhbWlseSI6IkdsYXN6aW91IiwiZ2l2ZW4iOiJQYXVsIiwicGFyc2UtbmFtZXMiOmZhbHNlLCJkcm9wcGluZy1wYXJ0aWNsZSI6IiIsIm5vbi1kcm9wcGluZy1wYXJ0aWNsZSI6IiJ9XSwiY29udGFpbmVyLXRpdGxlIjoiQk1KIG1lZGljaW5lIiwiaXNzdWVkIjp7ImRhdGUtcGFydHMiOltbMjAyM11dfSwicHVibGlzaGVyIjoiQk1KIFB1Ymxpc2hpbmcgR3JvdXAiLCJpc3N1ZSI6IjEiLCJ2b2x1bWUiOiIyIiwiY29udGFpbmVyLXRpdGxlLXNob3J0IjoiIn0sImlzVGVtcG9yYXJ5IjpmYWxzZX0s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quot;,&quot;citationItems&quot;:[{&quot;id&quot;:&quot;ae7562e2-2116-3c6f-8193-587bff5e9d8f&quot;,&quot;itemData&quot;:{&quot;type&quot;:&quot;article-journal&quot;,&quot;id&quot;:&quot;ae7562e2-2116-3c6f-8193-587bff5e9d8f&quot;,&quot;title&quot;:&quot;Use of the postacute sequelae of COVID-19 diagnosis code in routine clinical practice in the US&quot;,&quot;author&quot;:[{&quot;family&quot;:&quot;McGrath&quot;,&quot;given&quot;:&quot;Leah J&quot;,&quot;parse-names&quot;:false,&quot;dropping-particle&quot;:&quot;&quot;,&quot;non-dropping-particle&quot;:&quot;&quot;},{&quot;family&quot;:&quot;Scott&quot;,&quot;given&quot;:&quot;Amie M&quot;,&quot;parse-names&quot;:false,&quot;dropping-particle&quot;:&quot;&quot;,&quot;non-dropping-particle&quot;:&quot;&quot;},{&quot;family&quot;:&quot;Surinach&quot;,&quot;given&quot;:&quot;Andy&quot;,&quot;parse-names&quot;:false,&quot;dropping-particle&quot;:&quot;&quot;,&quot;non-dropping-particle&quot;:&quot;&quot;},{&quot;family&quot;:&quot;Chambers&quot;,&quot;given&quot;:&quot;Richard&quot;,&quot;parse-names&quot;:false,&quot;dropping-particle&quot;:&quot;&quot;,&quot;non-dropping-particle&quot;:&quot;&quot;},{&quot;family&quot;:&quot;Benigno&quot;,&quot;given&quot;:&quot;Michael&quot;,&quot;parse-names&quot;:false,&quot;dropping-particle&quot;:&quot;&quot;,&quot;non-dropping-particle&quot;:&quot;&quot;},{&quot;family&quot;:&quot;Malhotra&quot;,&quot;given&quot;:&quot;Deepa&quot;,&quot;parse-names&quot;:false,&quot;dropping-particle&quot;:&quot;&quot;,&quot;non-dropping-particle&quot;:&quot;&quot;}],&quot;container-title&quot;:&quot;JAMA network open&quot;,&quot;container-title-short&quot;:&quot;JAMA Netw Open&quot;,&quot;issued&quot;:{&quot;date-parts&quot;:[[2022]]},&quot;page&quot;:&quot;e2235089-e2235089&quot;,&quot;publisher&quot;:&quot;American Medical Association&quot;,&quot;issue&quot;:&quot;10&quot;,&quot;volume&quot;:&quot;5&quot;},&quot;isTemporary&quot;:false},{&quot;id&quot;:&quot;d2a8d013-6768-3a12-bd28-80ba903ad627&quot;,&quot;itemData&quot;:{&quot;type&quot;:&quot;article-journal&quot;,&quot;id&quot;:&quot;d2a8d013-6768-3a12-bd28-80ba903ad627&quot;,&quot;title&quot;:&quot;Coding long COVID: characterizing a new disease through an ICD-10 lens&quot;,&quot;author&quot;:[{&quot;family&quot;:&quot;Pfaff&quot;,&quot;given&quot;:&quot;Emily R&quot;,&quot;parse-names&quot;:false,&quot;dropping-particle&quot;:&quot;&quot;,&quot;non-dropping-particle&quot;:&quot;&quot;},{&quot;family&quot;:&quot;Madlock-Brown&quot;,&quot;given&quot;:&quot;Charisse&quot;,&quot;parse-names&quot;:false,&quot;dropping-particle&quot;:&quot;&quot;,&quot;non-dropping-particle&quot;:&quot;&quot;},{&quot;family&quot;:&quot;Baratta&quot;,&quot;given&quot;:&quot;John M&quot;,&quot;parse-names&quot;:false,&quot;dropping-particle&quot;:&quot;&quot;,&quot;non-dropping-particle&quot;:&quot;&quot;},{&quot;family&quot;:&quot;Bhatia&quot;,&quot;given&quot;:&quot;Abhishek&quot;,&quot;parse-names&quot;:false,&quot;dropping-particle&quot;:&quot;&quot;,&quot;non-dropping-particle&quot;:&quot;&quot;},{&quot;family&quot;:&quot;Davis&quot;,&quot;given&quot;:&quot;Hannah&quot;,&quot;parse-names&quot;:false,&quot;dropping-particle&quot;:&quot;&quot;,&quot;non-dropping-particle&quot;:&quot;&quot;},{&quot;family&quot;:&quot;Girvin&quot;,&quot;given&quot;:&quot;Andrew&quot;,&quot;parse-names&quot;:false,&quot;dropping-particle&quot;:&quot;&quot;,&quot;non-dropping-particle&quot;:&quot;&quot;},{&quot;family&quot;:&quot;Hill&quot;,&quot;given&quot;:&quot;Elaine&quot;,&quot;parse-names&quot;:false,&quot;dropping-particle&quot;:&quot;&quot;,&quot;non-dropping-particle&quot;:&quot;&quot;},{&quot;family&quot;:&quot;Kelly&quot;,&quot;given&quot;:&quot;Elizabeth&quot;,&quot;parse-names&quot;:false,&quot;dropping-particle&quot;:&quot;&quot;,&quot;non-dropping-particle&quot;:&quot;&quot;},{&quot;family&quot;:&quot;Kostka&quot;,&quot;given&quot;:&quot;Kristin&quot;,&quot;parse-names&quot;:false,&quot;dropping-particle&quot;:&quot;&quot;,&quot;non-dropping-particle&quot;:&quot;&quot;},{&quot;family&quot;:&quot;Loomba&quot;,&quot;given&quot;:&quot;Johanna&quot;,&quot;parse-names&quot;:false,&quot;dropping-particle&quot;:&quot;&quot;,&quot;non-dropping-particle&quot;:&quot;&quot;}],&quot;container-title&quot;:&quot;BMC medicine&quot;,&quot;container-title-short&quot;:&quot;BMC Med&quot;,&quot;ISSN&quot;:&quot;1741-7015&quot;,&quot;issued&quot;:{&quot;date-parts&quot;:[[2023]]},&quot;page&quot;:&quot;58&quot;,&quot;publisher&quot;:&quot;Springer&quot;,&quot;issue&quot;:&quot;1&quot;,&quot;volume&quot;:&quot;21&quot;},&quot;isTemporary&quot;:false},{&quot;id&quot;:&quot;eccba64c-bbde-38e5-a4f9-a1cd96489634&quot;,&quot;itemData&quot;:{&quot;type&quot;:&quot;article-journal&quot;,&quot;id&quot;:&quot;eccba64c-bbde-38e5-a4f9-a1cd96489634&quot;,&quot;title&quot;:&quot;Accuracy of ICD-10 diagnostic codes to identify COVID-19 among hospitalized patients&quot;,&quot;author&quot;:[{&quot;family&quot;:&quot;Bhatt&quot;,&quot;given&quot;:&quot;Ankeet S&quot;,&quot;parse-names&quot;:false,&quot;dropping-particle&quot;:&quot;&quot;,&quot;non-dropping-particle&quot;:&quot;&quot;},{&quot;family&quot;:&quot;McElrath&quot;,&quot;given&quot;:&quot;Erin E&quot;,&quot;parse-names&quot;:false,&quot;dropping-particle&quot;:&quot;&quot;,&quot;non-dropping-particle&quot;:&quot;&quot;},{&quot;family&quot;:&quot;Claggett&quot;,&quot;given&quot;:&quot;Brian L&quot;,&quot;parse-names&quot;:false,&quot;dropping-particle&quot;:&quot;&quot;,&quot;non-dropping-particle&quot;:&quot;&quot;},{&quot;family&quot;:&quot;Bhatt&quot;,&quot;given&quot;:&quot;Deepak L&quot;,&quot;parse-names&quot;:false,&quot;dropping-particle&quot;:&quot;&quot;,&quot;non-dropping-particle&quot;:&quot;&quot;},{&quot;family&quot;:&quot;Adler&quot;,&quot;given&quot;:&quot;Dale S&quot;,&quot;parse-names&quot;:false,&quot;dropping-particle&quot;:&quot;&quot;,&quot;non-dropping-particle&quot;:&quot;&quot;},{&quot;family&quot;:&quot;Solomon&quot;,&quot;given&quot;:&quot;Scott D&quot;,&quot;parse-names&quot;:false,&quot;dropping-particle&quot;:&quot;&quot;,&quot;non-dropping-particle&quot;:&quot;&quot;},{&quot;family&quot;:&quot;Vaduganathan&quot;,&quot;given&quot;:&quot;Muthiah&quot;,&quot;parse-names&quot;:false,&quot;dropping-particle&quot;:&quot;&quot;,&quot;non-dropping-particle&quot;:&quot;&quot;}],&quot;container-title&quot;:&quot;Journal of general internal medicine&quot;,&quot;container-title-short&quot;:&quot;J Gen Intern Med&quot;,&quot;ISSN&quot;:&quot;0884-8734&quot;,&quot;issued&quot;:{&quot;date-parts&quot;:[[2021]]},&quot;page&quot;:&quot;2532-2535&quot;,&quot;publisher&quot;:&quot;Springer&quot;,&quot;issue&quot;:&quot;8&quot;,&quot;volume&quot;:&quot;36&quot;},&quot;isTemporary&quot;:false},{&quot;id&quot;:&quot;a122f7c5-db43-38b7-86e3-295282d442f7&quot;,&quot;itemData&quot;:{&quot;type&quot;:&quot;article-journal&quot;,&quot;id&quot;:&quot;a122f7c5-db43-38b7-86e3-295282d442f7&quot;,&quot;title&quot;:&quot;Effect of covid-19 vaccination on long covid: systematic review&quot;,&quot;author&quot;:[{&quot;family&quot;:&quot;Byambasuren&quot;,&quot;given&quot;:&quot;Oyungerel&quot;,&quot;parse-names&quot;:false,&quot;dropping-particle&quot;:&quot;&quot;,&quot;non-dropping-particle&quot;:&quot;&quot;},{&quot;family&quot;:&quot;Stehlik&quot;,&quot;given&quot;:&quot;Paulina&quot;,&quot;parse-names&quot;:false,&quot;dropping-particle&quot;:&quot;&quot;,&quot;non-dropping-particle&quot;:&quot;&quot;},{&quot;family&quot;:&quot;Clark&quot;,&quot;given&quot;:&quot;Justin&quot;,&quot;parse-names&quot;:false,&quot;dropping-particle&quot;:&quot;&quot;,&quot;non-dropping-particle&quot;:&quot;&quot;},{&quot;family&quot;:&quot;Alcorn&quot;,&quot;given&quot;:&quot;Kylie&quot;,&quot;parse-names&quot;:false,&quot;dropping-particle&quot;:&quot;&quot;,&quot;non-dropping-particle&quot;:&quot;&quot;},{&quot;family&quot;:&quot;Glasziou&quot;,&quot;given&quot;:&quot;Paul&quot;,&quot;parse-names&quot;:false,&quot;dropping-particle&quot;:&quot;&quot;,&quot;non-dropping-particle&quot;:&quot;&quot;}],&quot;container-title&quot;:&quot;BMJ medicine&quot;,&quot;issued&quot;:{&quot;date-parts&quot;:[[2023]]},&quot;publisher&quot;:&quot;BMJ Publishing Group&quot;,&quot;issue&quot;:&quot;1&quot;,&quot;volume&quot;:&quot;2&quot;,&quot;container-title-short&quot;:&quot;&quot;},&quot;isTemporary&quot;:false},{&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quot;citationID&quot;:&quot;MENDELEY_CITATION_3328f923-7d2c-4e17-82f3-a64c111cefee&quot;,&quot;properties&quot;:{&quot;noteIndex&quot;:0},&quot;isEdited&quot;:false,&quot;manualOverride&quot;:{&quot;isManuallyOverridden&quot;:false,&quot;citeprocText&quot;:&quot;[32], [33]&quot;,&quot;manualOverrideText&quot;:&quot;&quot;},&quot;citationTag&quot;:&quot;MENDELEY_CITATION_v3_eyJjaXRhdGlvbklEIjoiTUVOREVMRVlfQ0lUQVRJT05fMzMyOGY5MjMtN2QyYy00ZTE3LTgyZjMtYTY0YzExMWNlZmVlIiwicHJvcGVydGllcyI6eyJub3RlSW5kZXgiOjB9LCJpc0VkaXRlZCI6ZmFsc2UsIm1hbnVhbE92ZXJyaWRlIjp7ImlzTWFudWFsbHlPdmVycmlkZGVuIjpmYWxzZSwiY2l0ZXByb2NUZXh0IjoiWzMyXSwgWzMz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V19&quot;,&quot;citationItems&quot;:[{&quot;id&quot;:&quot;ae7562e2-2116-3c6f-8193-587bff5e9d8f&quot;,&quot;itemData&quot;:{&quot;type&quot;:&quot;article-journal&quot;,&quot;id&quot;:&quot;ae7562e2-2116-3c6f-8193-587bff5e9d8f&quot;,&quot;title&quot;:&quot;Use of the postacute sequelae of COVID-19 diagnosis code in routine clinical practice in the US&quot;,&quot;author&quot;:[{&quot;family&quot;:&quot;McGrath&quot;,&quot;given&quot;:&quot;Leah J&quot;,&quot;parse-names&quot;:false,&quot;dropping-particle&quot;:&quot;&quot;,&quot;non-dropping-particle&quot;:&quot;&quot;},{&quot;family&quot;:&quot;Scott&quot;,&quot;given&quot;:&quot;Amie M&quot;,&quot;parse-names&quot;:false,&quot;dropping-particle&quot;:&quot;&quot;,&quot;non-dropping-particle&quot;:&quot;&quot;},{&quot;family&quot;:&quot;Surinach&quot;,&quot;given&quot;:&quot;Andy&quot;,&quot;parse-names&quot;:false,&quot;dropping-particle&quot;:&quot;&quot;,&quot;non-dropping-particle&quot;:&quot;&quot;},{&quot;family&quot;:&quot;Chambers&quot;,&quot;given&quot;:&quot;Richard&quot;,&quot;parse-names&quot;:false,&quot;dropping-particle&quot;:&quot;&quot;,&quot;non-dropping-particle&quot;:&quot;&quot;},{&quot;family&quot;:&quot;Benigno&quot;,&quot;given&quot;:&quot;Michael&quot;,&quot;parse-names&quot;:false,&quot;dropping-particle&quot;:&quot;&quot;,&quot;non-dropping-particle&quot;:&quot;&quot;},{&quot;family&quot;:&quot;Malhotra&quot;,&quot;given&quot;:&quot;Deepa&quot;,&quot;parse-names&quot;:false,&quot;dropping-particle&quot;:&quot;&quot;,&quot;non-dropping-particle&quot;:&quot;&quot;}],&quot;container-title&quot;:&quot;JAMA network open&quot;,&quot;container-title-short&quot;:&quot;JAMA Netw Open&quot;,&quot;issued&quot;:{&quot;date-parts&quot;:[[2022]]},&quot;page&quot;:&quot;e2235089-e2235089&quot;,&quot;publisher&quot;:&quot;American Medical Association&quot;,&quot;issue&quot;:&quot;10&quot;,&quot;volume&quot;:&quot;5&quot;},&quot;isTemporary&quot;:false},{&quot;id&quot;:&quot;d2a8d013-6768-3a12-bd28-80ba903ad627&quot;,&quot;itemData&quot;:{&quot;type&quot;:&quot;article-journal&quot;,&quot;id&quot;:&quot;d2a8d013-6768-3a12-bd28-80ba903ad627&quot;,&quot;title&quot;:&quot;Coding long COVID: characterizing a new disease through an ICD-10 lens&quot;,&quot;author&quot;:[{&quot;family&quot;:&quot;Pfaff&quot;,&quot;given&quot;:&quot;Emily R&quot;,&quot;parse-names&quot;:false,&quot;dropping-particle&quot;:&quot;&quot;,&quot;non-dropping-particle&quot;:&quot;&quot;},{&quot;family&quot;:&quot;Madlock-Brown&quot;,&quot;given&quot;:&quot;Charisse&quot;,&quot;parse-names&quot;:false,&quot;dropping-particle&quot;:&quot;&quot;,&quot;non-dropping-particle&quot;:&quot;&quot;},{&quot;family&quot;:&quot;Baratta&quot;,&quot;given&quot;:&quot;John M&quot;,&quot;parse-names&quot;:false,&quot;dropping-particle&quot;:&quot;&quot;,&quot;non-dropping-particle&quot;:&quot;&quot;},{&quot;family&quot;:&quot;Bhatia&quot;,&quot;given&quot;:&quot;Abhishek&quot;,&quot;parse-names&quot;:false,&quot;dropping-particle&quot;:&quot;&quot;,&quot;non-dropping-particle&quot;:&quot;&quot;},{&quot;family&quot;:&quot;Davis&quot;,&quot;given&quot;:&quot;Hannah&quot;,&quot;parse-names&quot;:false,&quot;dropping-particle&quot;:&quot;&quot;,&quot;non-dropping-particle&quot;:&quot;&quot;},{&quot;family&quot;:&quot;Girvin&quot;,&quot;given&quot;:&quot;Andrew&quot;,&quot;parse-names&quot;:false,&quot;dropping-particle&quot;:&quot;&quot;,&quot;non-dropping-particle&quot;:&quot;&quot;},{&quot;family&quot;:&quot;Hill&quot;,&quot;given&quot;:&quot;Elaine&quot;,&quot;parse-names&quot;:false,&quot;dropping-particle&quot;:&quot;&quot;,&quot;non-dropping-particle&quot;:&quot;&quot;},{&quot;family&quot;:&quot;Kelly&quot;,&quot;given&quot;:&quot;Elizabeth&quot;,&quot;parse-names&quot;:false,&quot;dropping-particle&quot;:&quot;&quot;,&quot;non-dropping-particle&quot;:&quot;&quot;},{&quot;family&quot;:&quot;Kostka&quot;,&quot;given&quot;:&quot;Kristin&quot;,&quot;parse-names&quot;:false,&quot;dropping-particle&quot;:&quot;&quot;,&quot;non-dropping-particle&quot;:&quot;&quot;},{&quot;family&quot;:&quot;Loomba&quot;,&quot;given&quot;:&quot;Johanna&quot;,&quot;parse-names&quot;:false,&quot;dropping-particle&quot;:&quot;&quot;,&quot;non-dropping-particle&quot;:&quot;&quot;}],&quot;container-title&quot;:&quot;BMC medicine&quot;,&quot;container-title-short&quot;:&quot;BMC Med&quot;,&quot;ISSN&quot;:&quot;1741-7015&quot;,&quot;issued&quot;:{&quot;date-parts&quot;:[[2023]]},&quot;page&quot;:&quot;58&quot;,&quot;publisher&quot;:&quot;Springer&quot;,&quot;issue&quot;:&quot;1&quot;,&quot;volume&quot;:&quot;21&quot;},&quot;isTemporary&quot;:false}]},{&quot;citationID&quot;:&quot;MENDELEY_CITATION_c829a65a-68b8-4a15-9a7e-0fd36582f02d&quot;,&quot;properties&quot;:{&quot;noteIndex&quot;:0},&quot;isEdited&quot;:false,&quot;manualOverride&quot;:{&quot;isManuallyOverridden&quot;:false,&quot;citeprocText&quot;:&quot;[35], [36]&quot;,&quot;manualOverrideText&quot;:&quot;&quot;},&quot;citationTag&quot;:&quot;MENDELEY_CITATION_v3_eyJjaXRhdGlvbklEIjoiTUVOREVMRVlfQ0lUQVRJT05fYzgyOWE2NWEtNjhiOC00YTE1LTlhN2UtMGZkMzY1ODJmMDJkIiwicHJvcGVydGllcyI6eyJub3RlSW5kZXgiOjB9LCJpc0VkaXRlZCI6ZmFsc2UsIm1hbnVhbE92ZXJyaWRlIjp7ImlzTWFudWFsbHlPdmVycmlkZGVuIjpmYWxzZSwiY2l0ZXByb2NUZXh0IjoiWzM1XSwgWzM2XSIsIm1hbnVhbE92ZXJyaWRlVGV4dCI6IiJ9LCJjaXRhdGlvbkl0ZW1zIjpbeyJpZCI6ImExMjJmN2M1LWRiNDMtMzhiNy04NmUzLTI5NTI4MmQ0NDJmNyIsIml0ZW1EYXRhIjp7InR5cGUiOiJhcnRpY2xlLWpvdXJuYWwiLCJpZCI6ImExMjJmN2M1LWRiNDMtMzhiNy04NmUzLTI5NTI4MmQ0NDJmNyIsInRpdGxlIjoiRWZmZWN0IG9mIGNvdmlkLTE5IHZhY2NpbmF0aW9uIG9uIGxvbmcgY292aWQ6IHN5c3RlbWF0aWMgcmV2aWV3IiwiYXV0aG9yIjpbeyJmYW1pbHkiOiJCeWFtYmFzdXJlbiIsImdpdmVuIjoiT3l1bmdlcmVsIiwicGFyc2UtbmFtZXMiOmZhbHNlLCJkcm9wcGluZy1wYXJ0aWNsZSI6IiIsIm5vbi1kcm9wcGluZy1wYXJ0aWNsZSI6IiJ9LHsiZmFtaWx5IjoiU3RlaGxpayIsImdpdmVuIjoiUGF1bGluYSIsInBhcnNlLW5hbWVzIjpmYWxzZSwiZHJvcHBpbmctcGFydGljbGUiOiIiLCJub24tZHJvcHBpbmctcGFydGljbGUiOiIifSx7ImZhbWlseSI6IkNsYXJrIiwiZ2l2ZW4iOiJKdXN0aW4iLCJwYXJzZS1uYW1lcyI6ZmFsc2UsImRyb3BwaW5nLXBhcnRpY2xlIjoiIiwibm9uLWRyb3BwaW5nLXBhcnRpY2xlIjoiIn0seyJmYW1pbHkiOiJBbGNvcm4iLCJnaXZlbiI6Ikt5bGllIiwicGFyc2UtbmFtZXMiOmZhbHNlLCJkcm9wcGluZy1wYXJ0aWNsZSI6IiIsIm5vbi1kcm9wcGluZy1wYXJ0aWNsZSI6IiJ9LHsiZmFtaWx5IjoiR2xhc3ppb3UiLCJnaXZlbiI6IlBhdWwiLCJwYXJzZS1uYW1lcyI6ZmFsc2UsImRyb3BwaW5nLXBhcnRpY2xlIjoiIiwibm9uLWRyb3BwaW5nLXBhcnRpY2xlIjoiIn1dLCJjb250YWluZXItdGl0bGUiOiJCTUogbWVkaWNpbmUiLCJpc3N1ZWQiOnsiZGF0ZS1wYXJ0cyI6W1syMDIzXV19LCJwdWJsaXNoZXIiOiJCTUogUHVibGlzaGluZyBHcm91cCIsImlzc3VlIjoiMSIsInZvbHVtZSI6IjIiLCJjb250YWluZXItdGl0bGUtc2hvcnQiOiIifSwiaXNUZW1wb3JhcnkiOmZhbHNlfSx7ImlkIjoiMWZkNTcwZjYtZjhmMC0zMTU5LWIyNGQtNjQzYjkyNGRiMTMxIiwiaXRlbURhdGEiOnsidHlwZSI6IndlYnBhZ2UiLCJpZCI6IjFmZDU3MGY2LWY4ZjAtMzE1OS1iMjRkLTY0M2I5MjRkYjEzMSIsInRpdGxlIjoiSUNELTEwLUNNIE9mZmljaWFsIENvZGluZyBHdWlkZWxpbmVzIFJlbGF0ZWQgdG8gQ09WSUQtMTkgIiwiYXV0aG9yIjpbeyJmYW1pbHkiOiJDb21tb253ZWFsdGggb2YgUGVubnN5bHZhbmlhIiwiZ2l2ZW4iOiJEZXBhcnRtZW50IG9mIEh1bWFuIFNlcnZpY2VzIiwicGFyc2UtbmFtZXMiOmZhbHNlLCJkcm9wcGluZy1wYXJ0aWNsZSI6IiIsIm5vbi1kcm9wcGluZy1wYXJ0aWNsZSI6IiJ9XSwiY29udGFpbmVyLXRpdGxlIjoiaHR0cHM6Ly93d3cucGEuZ292L2NvbnRlbnQvZGFtL2NvcGFwd3AtcGFnb3YvZW4vZGhzL2RvY3VtZW50cy9wcm92aWRlcnMvcHJvdmlkZXJzL2RvY3VtZW50cy9jb3JvbmF2aXJ1cy0yMDIwL0NPVklELTE5JTIwSUNELTEwJTIwR3VpZGFuY2UlMjBRdWljayUyMC5wZGYiLCJjb250YWluZXItdGl0bGUtc2hvcnQiOiIifSwiaXNUZW1wb3JhcnkiOmZhbHNlfV19&quot;,&quot;citationItems&quot;:[{&quot;id&quot;:&quot;a122f7c5-db43-38b7-86e3-295282d442f7&quot;,&quot;itemData&quot;:{&quot;type&quot;:&quot;article-journal&quot;,&quot;id&quot;:&quot;a122f7c5-db43-38b7-86e3-295282d442f7&quot;,&quot;title&quot;:&quot;Effect of covid-19 vaccination on long covid: systematic review&quot;,&quot;author&quot;:[{&quot;family&quot;:&quot;Byambasuren&quot;,&quot;given&quot;:&quot;Oyungerel&quot;,&quot;parse-names&quot;:false,&quot;dropping-particle&quot;:&quot;&quot;,&quot;non-dropping-particle&quot;:&quot;&quot;},{&quot;family&quot;:&quot;Stehlik&quot;,&quot;given&quot;:&quot;Paulina&quot;,&quot;parse-names&quot;:false,&quot;dropping-particle&quot;:&quot;&quot;,&quot;non-dropping-particle&quot;:&quot;&quot;},{&quot;family&quot;:&quot;Clark&quot;,&quot;given&quot;:&quot;Justin&quot;,&quot;parse-names&quot;:false,&quot;dropping-particle&quot;:&quot;&quot;,&quot;non-dropping-particle&quot;:&quot;&quot;},{&quot;family&quot;:&quot;Alcorn&quot;,&quot;given&quot;:&quot;Kylie&quot;,&quot;parse-names&quot;:false,&quot;dropping-particle&quot;:&quot;&quot;,&quot;non-dropping-particle&quot;:&quot;&quot;},{&quot;family&quot;:&quot;Glasziou&quot;,&quot;given&quot;:&quot;Paul&quot;,&quot;parse-names&quot;:false,&quot;dropping-particle&quot;:&quot;&quot;,&quot;non-dropping-particle&quot;:&quot;&quot;}],&quot;container-title&quot;:&quot;BMJ medicine&quot;,&quot;issued&quot;:{&quot;date-parts&quot;:[[2023]]},&quot;publisher&quot;:&quot;BMJ Publishing Group&quot;,&quot;issue&quot;:&quot;1&quot;,&quot;volume&quot;:&quot;2&quot;,&quot;container-title-short&quot;:&quot;&quot;},&quot;isTemporary&quot;:false},{&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quot;citationID&quot;:&quot;MENDELEY_CITATION_56d21f7c-148d-48ab-937b-3db5c8d4e497&quot;,&quot;properties&quot;:{&quot;noteIndex&quot;:0},&quot;isEdited&quot;:false,&quot;manualOverride&quot;:{&quot;isManuallyOverridden&quot;:false,&quot;citeprocText&quot;:&quot;[36]&quot;,&quot;manualOverrideText&quot;:&quot;&quot;},&quot;citationTag&quot;:&quot;MENDELEY_CITATION_v3_eyJjaXRhdGlvbklEIjoiTUVOREVMRVlfQ0lUQVRJT05fNTZkMjFmN2MtMTQ4ZC00OGFiLTkzN2ItM2RiNWM4ZDRlNDk3IiwicHJvcGVydGllcyI6eyJub3RlSW5kZXgiOjB9LCJpc0VkaXRlZCI6ZmFsc2UsIm1hbnVhbE92ZXJyaWRlIjp7ImlzTWFudWFsbHlPdmVycmlkZGVuIjpmYWxzZSwiY2l0ZXByb2NUZXh0IjoiWzM2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quot;,&quot;citationItems&quot;:[{&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quot;citationID&quot;:&quot;MENDELEY_CITATION_a165e366-709f-4dfc-ab35-1a89408775d0&quot;,&quot;properties&quot;:{&quot;noteIndex&quot;:0},&quot;isEdited&quot;:false,&quot;manualOverride&quot;:{&quot;isManuallyOverridden&quot;:false,&quot;citeprocText&quot;:&quot;[36]&quot;,&quot;manualOverrideText&quot;:&quot;&quot;},&quot;citationTag&quot;:&quot;MENDELEY_CITATION_v3_eyJjaXRhdGlvbklEIjoiTUVOREVMRVlfQ0lUQVRJT05fYTE2NWUzNjYtNzA5Zi00ZGZjLWFiMzUtMWE4OTQwODc3NWQwIiwicHJvcGVydGllcyI6eyJub3RlSW5kZXgiOjB9LCJpc0VkaXRlZCI6ZmFsc2UsIm1hbnVhbE92ZXJyaWRlIjp7ImlzTWFudWFsbHlPdmVycmlkZGVuIjpmYWxzZSwiY2l0ZXByb2NUZXh0IjoiWzM2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quot;,&quot;citationItems&quot;:[{&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quot;citationID&quot;:&quot;MENDELEY_CITATION_c8ffd6d8-4c26-495f-8c2b-076fed591bda&quot;,&quot;properties&quot;:{&quot;noteIndex&quot;:0},&quot;isEdited&quot;:false,&quot;manualOverride&quot;:{&quot;isManuallyOverridden&quot;:false,&quot;citeprocText&quot;:&quot;[36]&quot;,&quot;manualOverrideText&quot;:&quot;&quot;},&quot;citationTag&quot;:&quot;MENDELEY_CITATION_v3_eyJjaXRhdGlvbklEIjoiTUVOREVMRVlfQ0lUQVRJT05fYzhmZmQ2ZDgtNGMyNi00OTVmLThjMmItMDc2ZmVkNTkxYmRhIiwicHJvcGVydGllcyI6eyJub3RlSW5kZXgiOjB9LCJpc0VkaXRlZCI6ZmFsc2UsIm1hbnVhbE92ZXJyaWRlIjp7ImlzTWFudWFsbHlPdmVycmlkZGVuIjpmYWxzZSwiY2l0ZXByb2NUZXh0IjoiWzM2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quot;,&quot;citationItems&quot;:[{&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quot;citationID&quot;:&quot;MENDELEY_CITATION_85594c6f-86a7-46f5-8244-99903a75304e&quot;,&quot;properties&quot;:{&quot;noteIndex&quot;:0},&quot;isEdited&quot;:false,&quot;manualOverride&quot;:{&quot;isManuallyOverridden&quot;:false,&quot;citeprocText&quot;:&quot;[36]&quot;,&quot;manualOverrideText&quot;:&quot;&quot;},&quot;citationTag&quot;:&quot;MENDELEY_CITATION_v3_eyJjaXRhdGlvbklEIjoiTUVOREVMRVlfQ0lUQVRJT05fODU1OTRjNmYtODZhNy00NmY1LTgyNDQtOTk5MDNhNzUzMDRlIiwicHJvcGVydGllcyI6eyJub3RlSW5kZXgiOjB9LCJpc0VkaXRlZCI6ZmFsc2UsIm1hbnVhbE92ZXJyaWRlIjp7ImlzTWFudWFsbHlPdmVycmlkZGVuIjpmYWxzZSwiY2l0ZXByb2NUZXh0IjoiWzM2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quot;,&quot;citationItems&quot;:[{&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quot;citationID&quot;:&quot;MENDELEY_CITATION_a1fb5431-df88-43cd-8e6c-d0c6a04b09a2&quot;,&quot;properties&quot;:{&quot;noteIndex&quot;:0},&quot;isEdited&quot;:false,&quot;manualOverride&quot;:{&quot;isManuallyOverridden&quot;:false,&quot;citeprocText&quot;:&quot;[37]&quot;,&quot;manualOverrideText&quot;:&quot;&quot;},&quot;citationTag&quot;:&quot;MENDELEY_CITATION_v3_eyJjaXRhdGlvbklEIjoiTUVOREVMRVlfQ0lUQVRJT05fYTFmYjU0MzEtZGY4OC00M2NkLThlNmMtZDBjNmEwNGIwOWEyIiwicHJvcGVydGllcyI6eyJub3RlSW5kZXgiOjB9LCJpc0VkaXRlZCI6ZmFsc2UsIm1hbnVhbE92ZXJyaWRlIjp7ImlzTWFudWFsbHlPdmVycmlkZGVuIjpmYWxzZSwiY2l0ZXByb2NUZXh0IjoiWzM3XSIsIm1hbnVhbE92ZXJyaWRlVGV4dCI6IiJ9LCJjaXRhdGlvbkl0ZW1zIjpbeyJpZCI6ImVmODMwNzg5LWE4ZmMtMzU2My1iYmM5LWJhODIyZGM2ZTE4MSIsIml0ZW1EYXRhIjp7InR5cGUiOiJhcnRpY2xlLWpvdXJuYWwiLCJpZCI6ImVmODMwNzg5LWE4ZmMtMzU2My1iYmM5LWJhODIyZGM2ZTE4MSIsInRpdGxlIjoiQXJlYSBkZXByaXZhdGlvbiBpbmRleCBwcmVkaWN0cyByZWFkbWlzc2lvbiByaXNrIGF0IGFuIHVyYmFuIHRlYWNoaW5nIGhvc3BpdGFsIiwiYXV0aG9yIjpbeyJmYW1pbHkiOiJIdSIsImdpdmVuIjoiSmlhbmh1aSIsInBhcnNlLW5hbWVzIjpmYWxzZSwiZHJvcHBpbmctcGFydGljbGUiOiIiLCJub24tZHJvcHBpbmctcGFydGljbGUiOiIifSx7ImZhbWlseSI6IktpbmQiLCJnaXZlbiI6IkFteSBKIEgiLCJwYXJzZS1uYW1lcyI6ZmFsc2UsImRyb3BwaW5nLXBhcnRpY2xlIjoiIiwibm9uLWRyb3BwaW5nLXBhcnRpY2xlIjoiIn0seyJmYW1pbHkiOiJOZXJlbnoiLCJnaXZlbiI6IkRhdmlkIiwicGFyc2UtbmFtZXMiOmZhbHNlLCJkcm9wcGluZy1wYXJ0aWNsZSI6IiIsIm5vbi1kcm9wcGluZy1wYXJ0aWNsZSI6IiJ9XSwiY29udGFpbmVyLXRpdGxlIjoiQW1lcmljYW4gSm91cm5hbCBvZiBNZWRpY2FsIFF1YWxpdHkiLCJJU1NOIjoiMTA2Mi04NjA2IiwiaXNzdWVkIjp7ImRhdGUtcGFydHMiOltbMjAxOF1dfSwicGFnZSI6IjQ5My01MDEiLCJwdWJsaXNoZXIiOiJTQUdFIFB1YmxpY2F0aW9ucyBTYWdlIENBOiBMb3MgQW5nZWxlcywgQ0EiLCJpc3N1ZSI6IjUiLCJ2b2x1bWUiOiIzMyIsImNvbnRhaW5lci10aXRsZS1zaG9ydCI6IiJ9LCJpc1RlbXBvcmFyeSI6ZmFsc2UsInN1cHByZXNzLWF1dGhvciI6ZmFsc2UsImNvbXBvc2l0ZSI6ZmFsc2UsImF1dGhvci1vbmx5IjpmYWxzZX1dfQ==&quot;,&quot;citationItems&quot;:[{&quot;id&quot;:&quot;ef830789-a8fc-3563-bbc9-ba822dc6e181&quot;,&quot;itemData&quot;:{&quot;type&quot;:&quot;article-journal&quot;,&quot;id&quot;:&quot;ef830789-a8fc-3563-bbc9-ba822dc6e181&quot;,&quot;title&quot;:&quot;Area deprivation index predicts readmission risk at an urban teaching hospital&quot;,&quot;author&quot;:[{&quot;family&quot;:&quot;Hu&quot;,&quot;given&quot;:&quot;Jianhui&quot;,&quot;parse-names&quot;:false,&quot;dropping-particle&quot;:&quot;&quot;,&quot;non-dropping-particle&quot;:&quot;&quot;},{&quot;family&quot;:&quot;Kind&quot;,&quot;given&quot;:&quot;Amy J H&quot;,&quot;parse-names&quot;:false,&quot;dropping-particle&quot;:&quot;&quot;,&quot;non-dropping-particle&quot;:&quot;&quot;},{&quot;family&quot;:&quot;Nerenz&quot;,&quot;given&quot;:&quot;David&quot;,&quot;parse-names&quot;:false,&quot;dropping-particle&quot;:&quot;&quot;,&quot;non-dropping-particle&quot;:&quot;&quot;}],&quot;container-title&quot;:&quot;American Journal of Medical Quality&quot;,&quot;ISSN&quot;:&quot;1062-8606&quot;,&quot;issued&quot;:{&quot;date-parts&quot;:[[2018]]},&quot;page&quot;:&quot;493-501&quot;,&quot;publisher&quot;:&quot;SAGE Publications Sage CA: Los Angeles, CA&quot;,&quot;issue&quot;:&quot;5&quot;,&quot;volume&quot;:&quot;33&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rxatMIhYmNT+RwD4ZcNoSuPkQ==">CgMxLjAaJwoBMBIiCiAIBCocCgtBQUFCVDlVS2VvSRAIGgtBQUFCVDlVS2VvSRonCgExEiIKIAgEKhwKC0FBQUJUOVVLZW9JEAgaC0FBQUJVUUx2MWtjGhoKATISFQoTCAQqDwoLQUFBQlQ5VUtlb00QARoaCgEzEhUKEwgEKg8KC0FBQUJUOVVLZW9NEAIaGgoBNBIVChMIBCoPCgtBQUFCVDlVS2VvURABGhoKATUSFQoTCAQqDwoLQUFBQlQ5VUtlb1EQAhoaCgE2EhUKEwgEKg8KC0FBQUJUOVVLZW9VEAEaGgoBNxIVChMIBCoPCgtBQUFCVDlVS2VvVRACGhoKATgSFQoTCAQqDwoLQUFBQlQ5VUtlb1kQARoaCgE5EhUKEwgEKg8KC0FBQUJUOVVLZW9ZEAIaGwoCMTASFQoTCAQqDwoLQUFBQlQ5VUtlb2sQARobCgIxMRIVChMIBCoPCgtBQUFCVDlVS2VvaxACGhsKAjEyEhUKEwgEKg8KC0FBQUJUOVVLZW9jEAEaGwoCMTMSFQoTCAQqDwoLQUFBQlQ5VUtlb2MQAhobCgIxNBIVChMIBCoPCgtBQUFCVDlVS2VvZxABGhsKAjE1EhUKEwgEKg8KC0FBQUJUOVVLZW9nEAIaKAoCMTYSIgogCAQqHAoLQUFBQlQ5dFRYcUUQCBoLQUFBQlQ5dFRYcUUaGwoCMTcSFQoTCAQqDwoLQUFBQlQ5dFRYakUQARooCgIxOBIiCiAIBCocCgtBQUFCVDl0VFhuYxAIGgtBQUFCVDl0VFhuYxooCgIxORIiCiAIBCocCgtBQUFCVDl0VFhuYxAIGgtBQUFCVVFMdjFrZxobCgIyMBIVChMIBCoPCgtBQUFCVDl0VFhqRRACGigKAjIxEiIKIAgEKhwKC0FBQUJUOVVLZW93EAgaC0FBQUJUOVVLZW93GigKAjIyEiIKIAgEKhwKC0FBQUJUOVVLZW93EAgaC0FBQUJVUUx2MWtzGigKAjIzEiIKIAgEKhwKC0FBQUJUOXRUWG9JEAgaC0FBQUJUOXRUWG9JGigKAjI0EiIKIAgEKhwKC0FBQUJUOXRUWG9JEAgaC0FBQUJUOXRUWHBzGigKAjI1EiIKIAgEKhwKC0FBQUJUOVVLZW8wEAgaC0FBQUJUOVVLZW8wGigKAjI2EiIKIAgEKhwKC0FBQUJUOVVLZW8wEAgaC0FBQUJVUUx2MWtrGhsKAjI3EhUKEwgEKg8KC0FBQUJUOXRUWHFZEAEaGwoCMjgSFQoTCAQqDwoLQUFBQlQ5dFRYcVkQAhobCgIyORIVChMIBCoPCgtBQUFCVDlVS2VvbxACGhsKAjMwEhUKEwgEKg8KC0FBQUJUOXRUWHFjEAEaGwoCMzESFQoTCAQqDwoLQUFBQlQ5dFRYcWMQAhooCgIzMhIiCiAIBCocCgtBQUFCVDl0VFhvVRAIGgtBQUFCVDl0VFhvVRobCgIzMxIVChMIBCoPCgtBQUFCVDlVS2VwZxABGhsKAjM0EhUKEwgEKg8KC0FBQUJUOVVLZXBnEAIaGwoCMzUSFQoTCAQqDwoLQUFBQlQ5dFRYb1kQAhobCgIzNhIVChMIBCoPCgtBQUFCVDlVS2VwYxACGhsKAjM3EhUKEwgEKg8KC0FBQUJUOXRUWG93EAEaGwoCMzgSFQoTCAQqDwoLQUFBQlQ5dFRYb3cQAhobCgIzORIVChMIBCoPCgtBQUFCVDl0VFhvNBABGhsKAjQwEhUKEwgEKg8KC0FBQUJUOXRUWG80EAIaGwoCNDESFQoTCAQqDwoLQUFBQlQ5dFRYbzAQARobCgI0MhIVChMIBCoPCgtBQUFCVDl0VFhvNBACGhsKAjQzEhUKEwgEKg8KC0FBQUJUOXRUWG80EAIaGwoCNDQSFQoTCAQqDwoLQUFBQlQ5VUtlcGsQAhobCgI0NRIVChMIBCoPCgtBQUFCVDlVS2VwWRABGhsKAjQ2EhUKEwgEKg8KC0FBQUJUOVVLZXBZEAIaGwoCNDcSFQoTCAQqDwoLQUFBQlQ5dFRYcEkQAhobCgI0OBIVChMIBCoPCgtBQUFCVDlVS2VwVRABGhsKAjQ5EhUKEwgEKg8KC0FBQUJUOVVLZXBVEAIaKAoCNTASIgogCAQqHAoLQUFBQlQ5dFRYcU0QCBoLQUFBQlQ5dFRYcU0aGwoCNTESFQoTCAQqDwoLQUFBQlQ5VUtlbzQQARobCgI1MhIVChMIBCoPCgtBQUFCVDlVS2VvNBABGigKAjUzEiIKIAgEKhwKC0FBQUJUOXRUWHAwEAgaC0FBQUJUOXRUWHAwGhsKAjU0EhUKEwgEKg8KC0FBQUJUOVVLZW80EAIaGwoCNTUSFQoTCAQqDwoLQUFBQlQ5dFRYcFEQARobCgI1NhIVChMIBCoPCgtBQUFCVDlVS2VvOBABGhsKAjU3EhUKEwgEKg8KC0FBQUJUOXRUWU9REAEaGwoCNTgSFQoTCAQqDwoLQUFBQlQ5dFRZT1EQAhobCgI1ORIVChMIBCoPCgtBQUFCVDlVS2VwQRABGhsKAjYwEhUKEwgEKg8KC0FBQUJUOXRUWU9REAIaGwoCNjESFQoTCAQqDwoLQUFBQlQ5dFRZT1EQAhobCgI2MhIVChMIBCoPCgtBQUFCVDlVS2VwRRABGhsKAjYzEhUKEwgEKg8KC0FBQUJUOXRUWU9REAIaGwoCNjQSFQoTCAQqDwoLQUFBQlQ5dFRZT1EQAhobCgI2NRIVChMIBCoPCgtBQUFCVDlVS2VwSRABGhsKAjY2EhUKEwgEKg8KC0FBQUJUOXRUWU9REAIaGwoCNjcSFQoTCAQqDwoLQUFBQlQ5dFRZT1EQAhobCgI2OBIVChMIBCoPCgtBQUFCVDl0VFhwaxABGhsKAjY5EhUKEwgEKg8KC0FBQUJUOXRUWU9REAIaGwoCNzASFQoTCAQqDwoLQUFBQlQ5dFRZT1EQAhobCgI3MRIVChMIBCoPCgtBQUFCVDl0VFhwbxABGhsKAjcyEhUKEwgEKg8KC0FBQUJUOVVLZXBNEAEaGwoCNzMSFQoTCAQqDwoLQUFBQlQ5VUtlcE0QAhobCgI3NBIVChMIBCoPCgtBQUFCVDlVS2VwURABGhsKAjc1EhUKEwgEKg8KC0FBQUJUOVVLZXBREAIaGwoCNzYSFQoTCAQqDwoLQUFBQlQ5VUtlb3MQARobCgI3NxIVChMIBCoPCgtBQUFCVDlVS2VvcxACGigKAjc4EiIKIAgEKhwKC0FBQUJUOXRUWWFVEAgaC0FBQUJUOXRUWWFVGigKAjc5EiIKIAgEKhwKC0FBQUJUOXRUWDFBEAgaC0FBQUJUOXRUWDFBGhsKAjgwEhUKEwgEKg8KC0FBQUJUOXRUWHFnEAEaGwoCODESFQoTCAQqDwoLQUFBQlQ5dFRYcWcQAhooCgI4MhIiCiAIBCocCgtBQUFCVDl0VFhxaxAIGgtBQUFCVDl0VFhxaxooCgI4MxIiCiAIBCocCgtBQUFCVDl0VFhxaxAIGgtBQUFCVVFMdjFrMBobCgI4NBIVChMIBCoPCgtBQUFCVDl0VFhxbxABGhsKAjg1EhUKEwgEKg8KC0FBQUJUOXRUWHFvEAIaGwoCODYSFQoTCAQqDwoLQUFBQlQ5VUtlcG8QAhobCgI4NxIVChMIBCoPCgtBQUFCVDlVS2VwcxABGigKAjg4EiIKIAgEKhwKC0FBQUJUOXRUWHE4EAgaC0FBQUJUOXRUWHE4GigKAjg5EiIKIAgEKhwKC0FBQUJUOXRUWHE4EAgaC0FBQUJVUUx2MWs0GhsKAjkwEhUKEwgEKg8KC0FBQUJUOVVLZXBzEAIaGwoCOTESFQoTCAQqDwoLQUFBQlQ5VUtlcHcQAhooCgI5MhIiCiAIBCocCgtBQUFCVDl0VFhyRRAIGgtBQUFCVDl0VFhyRRooCgI5MxIiCiAIBCocCgtBQUFCVDl0VFhyRRAIGgtBQUFCVVFMdjFrOBobCgI5NBIVChMIBCoPCgtBQUFCVDlVS2VwMBACGhsKAjk1EhUKEwgEKg8KC0FBQUJUOVVLZXAwEAEaGwoCOTYSFQoTCAQqDwoLQUFBQlQ5VUtlcDQQARobCgI5NxIVChMIBCoPCgtBQUFCVDlVS2VwNBACGhsKAjk4EhUKEwgEKg8KC0FBQUJUOVVLZXA4EAIaGwoCOTkSFQoTCAQqDwoLQUFBQlQ5VUtlcUEQARocCgMxMDASFQoTCAQqDwoLQUFBQlQ5VUtlcUEQARocCgMxMDESFQoTCAQqDwoLQUFBQlQ5VUtlcUEQAhopCgMxMDISIgogCAQqHAoLQUFBQlQ5dFRYc28QCBoLQUFBQlQ5dFRYc28aKQoDMTAzEiIKIAgEKhwKC0FBQUJUOXRUWHNvEAgaC0FBQUJVUUx2MWxFGikKAzEwNBIiCiAIBCocCgtBQUFCVDl0VFhzcxAIGgtBQUFCVDl0VFhzcxopCgMxMDUSIgogCAQqHAoLQUFBQlQ5dFRYczAQCBoLQUFBQlQ5dFRYczAaKQoDMTA2EiIKIAgEKhwKC0FBQUJUOXRUWHMwEAgaC0FBQUJVUUx2MWxRGikKAzEwNxIiCiAIBCocCgtBQUFCVDl0VFh0SRAIGgtBQUFCVDl0VFh0SRopCgMxMDgSIgogCAQqHAoLQUFBQlQ5dFRYdE0QCBoLQUFBQlQ5dFRYdE0aKQoDMTA5EiIKIAgEKhwKC0FBQUJUOXRUWHRNEAgaC0FBQUJVUUx2MWxnGhwKAzExMBIVChMIBCoPCgtBQUFCVDlVS2VxSRABGhwKAzExMRIVChMIBCoPCgtBQUFCVDlVS2VxSRACGhwKAzExMhIVChMIBCoPCgtBQUFCVDl0VFlhWRABGhwKAzExMxIVChMIBCoPCgtBQUFCVDl0VFlhWRACGhwKAzExNBIVChMIBCoPCgtBQUFCVDlVS2VxTRABGhwKAzExNRIVChMIBCoPCgtBQUFCVDlVS2VxTRACGhwKAzExNhIVChMIBCoPCgtBQUFCVDlVS2VxVRABGhwKAzExNxIVChMIBCoPCgtBQUFCVDlVS2VxVRACGhwKAzExOBIVChMIBCoPCgtBQUFCVDl0VFh0MBABGhwKAzExORIVChMIBCoPCgtBQUFCVDl0VFh0MBACGikKAzEyMBIiCiAIBCocCgtBQUFCVDl0VFlmdxAIGgtBQUFCVDl0VFlmdxopCgMxMjESIgogCAQqHAoLQUFBQlQ5dFRZZncQCBoLQUFBQlVRTHYxbG8aHAoDMTIyEhUKEwgEKg8KC0FBQUJUOVVLZXFREAEaHAoDMTIzEhUKEwgEKg8KC0FBQUJUOVVLZXFREAIaHAoDMTI0EhUKEwgEKg8KC0FBQUJUOVVLZXFZEAIaHAoDMTI1EhUKEwgEKg8KC0FBQUJUOXRUWHQ0EAEaHAoDMTI2EhUKEwgEKg8KC0FBQUJUOXRUWHQ0EAEaHAoDMTI3EhUKEwgEKg8KC0FBQUJUOXRUWHQ0EAIaHAoDMTI4EhUKEwgEKg8KC0FBQUJUOXRUWHQ4EAEaHAoDMTI5EhUKEwgEKg8KC0FBQUJUOXRUWHQ4EAIaKQoDMTMwEiIKIAgEKhwKC0FBQUJUOXRUWUdVEAgaC0FBQUJUOXRUWUdVGikKAzEzMRIiCiAIBCocCgtBQUFCVDl0VFlHVRAIGgtBQUFCVDl0VFlHWRopCgMxMzISIgogCAQqHAoLQUFBQlQ5dFRYdVUQCBoLQUFBQlQ5dFRYdVUaHAoDMTMzEhUKEwgEKg8KC0FBQUJUOVVLZXFjEAEaHAoDMTM0EhUKEwgEKg8KC0FBQUJUOVVLZXFjEAIaHAoDMTM1EhUKEwgEKg8KC0FBQUJUOXRUWUdjEAEaHAoDMTM2EhUKEwgEKg8KC0FBQUJUOXRUWUdjEAIaHAoDMTM3EhUKEwgEKg8KC0FBQUJUOXRUWDFFEAEaHAoDMTM4EhUKEwgEKg8KC0FBQUJUOXRUWUdjEAIaHAoDMTM5EhUKEwgEKg8KC0FBQUJUOXRUWUdjEAIaHAoDMTQwEhUKEwgEKg8KC0FBQUJUOXRUWDFrEAEaKQoDMTQxEiIKIAgEKhwKC0FBQUJUOXRUWDE0EAgaC0FBQUJUOXRUWDE0GikKAzE0MhIiCiAIBCocCgtBQUFCVDl0VFgxNBAIGgtBQUFCVVFMdjFsNBocCgMxNDMSFQoTCAQqDwoLQUFBQlQ5dFRYMWsQAhocCgMxNDQSFQoTCAQqDwoLQUFBQlQ5dFRYMW8QARocCgMxNDUSFQoTCAQqDwoLQUFBQlQ5dFRYMXMQARocCgMxNDYSFQoTCAQqDwoLQUFBQlQ5dFRYMVEQARocCgMxNDcSFQoTCAQqDwoLQUFBQlQ5dFRYMUkQARocCgMxNDgSFQoTCAQqDwoLQUFBQlQ5dFRYMWcQARocCgMxNDkSFQoTCAQqDwoLQUFBQlQ5dFRYMWcQAhocCgMxNTASFQoTCAQqDwoLQUFBQlQ5dFRYMVUQARocCgMxNTESFQoTCAQqDwoLQUFBQlQ5dFRYMWcQAhocCgMxNTISFQoTCAQqDwoLQUFBQlQ5dFRYMWcQAhocCgMxNTMSFQoTCAQqDwoLQUFBQlQ5dFRYMWMQARocCgMxNTQSFQoTCAQqDwoLQUFBQlQ5dFRYMWMQAhopCgMxNTUSIgogCAQqHAoLQUFBQlQ5dFRYMTgQCBoLQUFBQlQ5dFRYMTgaKQoDMTU2EiIKIAgEKhwKC0FBQUJUOXRUWDE4EAgaC0FBQUJVUUx2MWw4GhwKAzE1NxIVChMIBCoPCgtBQUFCVDl0VFgxWRABGhwKAzE1OBIVChMIBCoPCgtBQUFCVDl0VFgxWRACGikKAzE1ORIiCiAIBCocCgtBQUFCVDl0VFgyQRAIGgtBQUFCVDl0VFgyQRopCgMxNjASIgogCAQqHAoLQUFBQlQ5dFRYMkEQCBoLQUFBQlVRTHYxbUEaKQoDMTYxEiIKIAgEKhwKC0FBQUJUOXRUWDM0EAgaC0FBQUJUOXRUWDM0GhwKAzE2MhIVChMIBCoPCgtBQUFCVDl0VFgyURACGhwKAzE2MxIVChMIBCoPCgtBQUFCVDl0VFgzTRACGhwKAzE2NBIVChMIBCoPCgtBQUFCVDl0VFg3YxABGhwKAzE2NRIVChMIBCoPCgtBQUFCVDl0VFg3YxABGhwKAzE2NhIVChMIBCoPCgtBQUFCVDl0VFg3YxACGhwKAzE2NxIVChMIBCoPCgtBQUFCVDl0VFg1VRABGhwKAzE2OBIVChMIBCoPCgtBQUFCVDl0VFg1VRACGhwKAzE2ORIVChMIBCoPCgtBQUFCVDl0VFg1YxACGhwKAzE3MBIVChMIBCoPCgtBQUFCVDl0VFg1YxABGhwKAzE3MRIVChMIBCoPCgtBQUFCVDl0VFg1YxACGhwKAzE3MhIVChMIBCoPCgtBQUFCVDl0VFlGOBABGhwKAzE3MxIVChMIBCoPCgtBQUFCVDl0VFg1URABGhwKAzE3NBIVChMIBCoPCgtBQUFCVDl0VFlHQRACGhwKAzE3NRIVChMIBCoPCgtBQUFCVDl0VFg1ZxABGhwKAzE3NhIVChMIBCoPCgtBQUFCVDl0VFg1ZxACGhwKAzE3NxIVChMIBCoPCgtBQUFCVDl0VFg1ZxABGhwKAzE3OBIVChMIBCoPCgtBQUFCVDl0VFg1ZxACGhwKAzE3ORIVChMIBCoPCgtBQUFCVDl0VFlHZxABGhwKAzE4MBIVChMIBCoPCgtBQUFCVDl0VFlHZxACGhwKAzE4MRIVChMIBCoPCgtBQUFCVDl0VFlHaxACGhwKAzE4MhIVChMIBCoPCgtBQUFCVDl0VFlHbxACGhwKAzE4MxIVChMIBCoPCgtBQUFCVDl0VFlHcxABGikKAzE4NBIiCiAIBCocCgtBQUFCVDl0VFlHTRAIGgtBQUFCVDl0VFlHTRocCgMxODUSFQoTCAQqDwoLQUFBQlQ5dFRYNTQQARocCgMxODYSFQoTCAQqDwoLQUFBQlQ5dFRYNTQQAhocCgMxODcSFQoTCAQqDwoLQUFBQlQ5dFRZWncQARocCgMxODgSFQoTCAQqDwoLQUFBQlQ5dFRZT2MQARocCgMxODkSFQoTCAQqDwoLQUFBQlQ5dFRZT2MQAhopCgMxOTASIgogCAQqHAoLQUFBQlQ5dFRZYUUQCBoLQUFBQlQ5dFRZYUUaKQoDMTkxEiIKIAgEKhwKC0FBQUJUOXRUWWFFEAgaC0FBQUJVUUx2MW1FGhwKAzE5MhIVChMIBCoPCgtBQUFCVDl0VFlaMBABGhwKAzE5MxIVChMIBCoPCgtBQUFCVDl0VFlhQRABGhwKAzE5NBIVChMIBCoPCgtBQUFCVDl0VFlhQRABGhwKAzE5NRIVChMIBCoPCgtBQUFCVDl0VFlhQRABGhwKAzE5NhIVChMIBCoPCgtBQUFCVDl0VFlhQRABGhwKAzE5NxIVChMIBCoPCgtBQUFCVDl0VFlhQRABGhwKAzE5OBIVChMIBCoPCgtBQUFCVDl0VFlaOBACGhwKAzE5ORIVChMIBCoPCgtBQUFCVDl0VFlaOBABGhwKAzIwMBIVChMIBCoPCgtBQUFCVDl0VFlaNBACGhwKAzIwMRIVChMIBCoPCgtBQUFCVDl0VFlHdxABGhwKAzIwMhIVChMIBCoPCgtBQUFCVDl0VFlHdxACGhwKAzIwMxIVChMIBCoPCgtBQUFCVDl0VFlHMBABGhwKAzIwNBIVChMIBCoPCgtBQUFCVDl0VFlHMBACGhwKAzIwNRIVChMIBCoPCgtBQUFCVDl0VFg2RRABGhwKAzIwNhIVChMIBCoPCgtBQUFCVDl0VFg2RRACGikKAzIwNxIiCiAIBCocCgtBQUFCVDl0VFg2ZxAIGgtBQUFCVDl0VFg2ZxopCgMyMDgSIgogCAQqHAoLQUFBQlQ5dFRYNmcQCBoLQUFBQlVRTHYxbU0aHAoDMjA5EhUKEwgEKg8KC0FBQUJUOXRUWUc0EAEaHAoDMjEwEhUKEwgEKg8KC0FBQUJUOXRUWUc0EAIaHAoDMjExEhUKEwgEKg8KC0FBQUJUOXRUWUc4EAEaHAoDMjEyEhUKEwgEKg8KC0FBQUJUOXRUWUc4EAIaKQoDMjEzEiIKIAgEKhwKC0FBQUJUOXRUWWFjEAgaC0FBQUJUOXRUWWFjGikKAzIxNBIiCiAIBCocCgtBQUFCVDl0VFlhYxAIGgtBQUFCVVFMdjFtURopCgMyMTUSIgogCAQqHAoLQUFBQlQ5dFRZWnMQCBoLQUFBQlQ5dFRZWnMaHAoDMjE2EhUKEwgEKg8KC0FBQUJUOXRUWVkwEAEaKQoDMjE3EiIKIAgEKhwKC0FBQUJUOXRUWVJzEAgaC0FBQUJUOXRUWVJzGikKAzIxOBIiCiAIBCocCgtBQUFCVDl0VFlhURAIGgtBQUFCVDl0VFlhURopCgMyMTkSIgogCAQqHAoLQUFBQlQ5dFRZYVEQCBoLQUFBQlQ5dFRZYmMaHAoDMjIwEhUKEwgEKg8KC0FBQUJUOXRUWVJ3EAEaHAoDMjIxEhUKEwgEKg8KC0FBQUJUOXRUWVJ3EAEaHAoDMjIyEhUKEwgEKg8KC0FBQUJUOXRUWVJ3EAEaHAoDMjIzEhUKEwgEKg8KC0FBQUJUOXRUWVJ3EAQaHAoDMjI0EhUKEwgEKg8KC0FBQUJUOXRUWVJ3EAQaKQoDMjI1EiIKIAgEKhwKC0FBQUJUOXRUWDY0EAgaC0FBQUJUOXRUWDY0GhwKAzIyNhIVChMIBCoPCgtBQUFCVDl0VFlhTRABGhwKAzIyNxIVChMIBCoPCgtBQUFCVDl0VFlhTRABGhwKAzIyOBIVChMIBCoPCgtBQUFCVDl0VFlhTRABGhwKAzIyORIVChMIBCoPCgtBQUFCVDl0VFlhTRABGhwKAzIzMBIVChMIBCoPCgtBQUFCVDl0VFlhTRABGhwKAzIzMRIVChMIBCoPCgtBQUFCVDl0VFlUMBABGhwKAzIzMhIVChMIBCoPCgtBQUFCVDl0VFlUMBACGhwKAzIzMxIVChMIBCoPCgtBQUFCVDl0VFlUZxABGhwKAzIzNBIVChMIBCoPCgtBQUFCVDl0VFlUZxACGhwKAzIzNRIVChMIBCoPCgtBQUFCVDl0VFlUYxABGhwKAzIzNhIVChMIBCoPCgtBQUFCVDl0VFlUYxACGhwKAzIzNxIVChMIBCoPCgtBQUFCVDl0VFlUVRABGhwKAzIzOBIVChMIBCoPCgtBQUFCVDl0VFlUVRACGhwKAzIzORIVChMIBCoPCgtBQUFCVDl0VFlUURABGhwKAzI0MBIVChMIBCoPCgtBQUFCVDl0VFlUWRABGhwKAzI0MRIVChMIBCoPCgtBQUFCVDl0VFlUWRACGhwKAzI0MhIVChMIBCoPCgtBQUFCVDl0VFlUTRABGhwKAzI0MxIVChMIBCoPCgtBQUFCVDl0VFlUTRACGikKAzI0NBIiCiAIBCocCgtBQUFCVDl0VFljcxAIGgtBQUFCVDl0VFljcxocCgMyNDUSFQoTCAQqDwoLQUFBQlQ5dFRZVEkQARocCgMyNDYSFQoTCAQqDwoLQUFBQlQ5dFRZVEkQAhocCgMyNDcSFQoTCAQqDwoLQUFBQlQ5dFRZUzgQARocCgMyNDgSFQoTCAQqDwoLQUFBQlQ5dFRZVEEQARocCgMyNDkSFQoTCAQqDwoLQUFBQlQ5dFRZVEEQAhocCgMyNTASFQoTCAQqDwoLQUFBQlQ5dFRZUzQQARocCgMyNTESFQoTCAQqDwoLQUFBQlQ5dFRZVEUQARocCgMyNTISFQoTCAQqDwoLQUFBQlQ5dFRZVEUQAhocCgMyNTMSFQoTCAQqDwoLQUFBQlQ5dFRZZFEQARocCgMyNTQSFQoTCAQqDwoLQUFBQlQ5dFRZZFEQARocCgMyNTUSFQoTCAQqDwoLQUFBQlQ5dFRZU2MQARocCgMyNTYSFQoTCAQqDwoLQUFBQlQ5dFRZU2MQAhocCgMyNTcSFQoTCAQqDwoLQUFBQlQ5dFRZU00QARocCgMyNTgSFQoTCAQqDwoLQUFBQlQ5dFRZU2MQAhocCgMyNTkSFQoTCAQqDwoLQUFBQlQ5dFRZU2MQAhocCgMyNjASFQoTCAQqDwoLQUFBQlQ5dFRZU2cQARocCgMyNjESFQoTCAQqDwoLQUFBQlQ5dFRZU2cQAhocCgMyNjISFQoTCAQqDwoLQUFBQlQ5dFRZU2cQARocCgMyNjMSFQoTCAQqDwoLQUFBQlQ5dFRZU2cQAhocCgMyNjQSFQoTCAQqDwoLQUFBQlQ5dFRZU0EQARocCgMyNjUSFQoTCAQqDwoLQUFBQlQ5dFRZU0EQAhocCgMyNjYSFQoTCAQqDwoLQUFBQlQ5dFRZZDAQARocCgMyNjcSFQoTCAQqDwoLQUFBQlQ5dFRZZDAQAhocCgMyNjgSFQoTCAQqDwoLQUFBQlQ5dFRZZDAQARocCgMyNjkSFQoTCAQqDwoLQUFBQlQ5dFRZZDAQAhocCgMyNzASFQoTCAQqDwoLQUFBQlQ5dFRZZDQQARocCgMyNzESFQoTCAQqDwoLQUFBQlQ5dFRZZUkQARocCgMyNzISFQoTCAQqDwoLQUFBQlQ5dFRZZUkQAhocCgMyNzMSFQoTCAQqDwoLQUFBQlQ5dFRZU2sQARocCgMyNzQSFQoTCAQqDwoLQUFBQlQ5dFRZU2sQAhocCgMyNzUSFQoTCAQqDwoLQUFBQlQ5dFRZUjQQARocCgMyNzYSFQoTCAQqDwoLQUFBQlQ5dFRZUjQQAhocCgMyNzcSFQoTCAQqDwoLQUFBQlQ5dFRZU28QARocCgMyNzgSFQoTCAQqDwoLQUFBQlQ5dFRZU28QAhocCgMyNzkSFQoTCAQqDwoLQUFBQlQ5dFRZU3MQAhocCgMyODASFQoTCAQqDwoLQUFBQlQ5dFRZU3cQARocCgMyODESFQoTCAQqDwoLQUFBQlQ5dFRZU3cQAiKQAgoLQUFBQlQ5dFRZZEkS2gEKC0FBQUJUOXRUWWRJEgtBQUFCVDl0VFlkSRoNCgl0ZXh0L2h0bWwSACIOCgp0ZXh0L3BsYWluEgAqGyIVMTA5MTA1ODM2MTkyNzg2MDQyNDgwKAA4ADDq8/ThlTI424P14ZUySjsKJGFwcGxpY2F0aW9uL3ZuZC5nb29nbGUtYXBwcy5kb2NzLm1kcxoTwtfa5AENGgsKBwoBZBABGAAQAVoLZThmMWxvNDEwMDhyAiAAeACCARRzdWdnZXN0LnU4YjM4NmFieHN3MJoBBggAEAAYALABALgBABjq8/ThlTIg24P14ZUyMABCFHN1Z2dlc3QudThiMzg2YWJ4c3cwIpQCCgtBQUFCVDl0VFlSdxLeAQoLQUFBQlQ5dFRZUncSC0FBQUJUOXRUWVJ3Gg0KCXRleHQvaHRtbBIAIg4KCnRleHQvcGxhaW4SACobIhUxMDkxMDU4MzYxOTI3ODYwNDI0ODAoADgAMK2t5uCVMjjKwObglTJKPgokYXBwbGljYXRpb24vdm5kLmdvb2dsZS1hcHBzLmRvY3MubWRzGhbC19rkARAaDgoKCgQoU0UpEAEYABABWgxvbjEydjN1ZHdtenhyAiAAeACCARRzdWdnZXN0LnR6ZmR2M2ZjbTI4c5oBBggAEAAYALABALgBABitrebglTIgysDm4JUyMABCFHN1Z2dlc3QudHpmZHYzZmNtMjhzIoAGCgtBQUFCVDl0VFgxOBLOBQoLQUFBQlQ5dFRYMTgSC0FBQUJUOXRUWDE4GlQKCXRleHQvaHRtbBJHV2Ugc2hvdWxkIGV4cGxhaW4gdGhlIGxvZ2ljLiBJIGRvbiYjMzk7dCB0aGluayB3ZSBuZWVkIHRvIGluY2x1ZGUgYm90aC4iUQoKdGV4dC9wbGFpbhJDV2Ugc2hvdWxkIGV4cGxhaW4gdGhlIGxvZ2ljLiBJIGRvbid0IHRoaW5rIHdlIG5lZWQgdG8gaW5jbHVkZSBib3RoLiobIhUxMDkxMDU4MzYxOTI3ODYwNDI0ODAoADgAMNqGw92VMjiV+LLnlTJCwgIKC0FBQUJVUUx2MWw4EgtBQUFCVDl0VFgxOBpPCgl0ZXh0L2h0bWwSQkRvIHlvdSBtZWFuIHRoZSBsb2dpYyBiZWhpbmQgY2hvb3NpbmcgdGhlICZxdW90OzItbW9udGggbGFnJnF1b3Q7PyJGCgp0ZXh0L3BsYWluEjhEbyB5b3UgbWVhbiB0aGUgbG9naWMgYmVoaW5kIGNob29zaW5nIHRoZSAiMi1tb250aCBsYWciPyobIhUxMDU0ODA2NDU1NjI4NTYyODg5NTkoADgAMJX4sueVMjiV+LLnlTJaDDQ5M3ZjMHlkdjEwanICIAB4AJoBBggAEAAYAKoBRBJCRG8geW91IG1lYW4gdGhlIGxvZ2ljIGJlaGluZCBjaG9vc2luZyB0aGUgJnF1b3Q7Mi1tb250aCBsYWcmcXVvdDs/SioKCnRleHQvcGxhaW4SHG9uZS1tb250aCBhbmQgdHdvLW1vbnRoIGxhZ3NaDDhmaWllYTVzNzk1MXICIAB4AJoBBggAEAAYAKoBSRJHV2Ugc2hvdWxkIGV4cGxhaW4gdGhlIGxvZ2ljLiBJIGRvbiYjMzk7dCB0aGluayB3ZSBuZWVkIHRvIGluY2x1ZGUgYm90aC6wAQC4AQAY2obD3ZUyIJX4sueVMjAAQhBraXgubmF4YTJjamV2anJ3IsUFCgtBQUFCVDl0VFlScxKTBQoLQUFBQlQ5dFRZUnMSC0FBQUJUOXRUWVJzGq8BCgl0ZXh0L2h0bWwSoQFZb3UgZG9uJiMzOTt0IG5lZWQgYSBzZXBhcmF0ZSBjb2x1bW4gZm9yIHNpZ25pZmljYW50OyB5b3UganVzdCBhZGQgKiAoaWYgYW55KSByaWdodCBuZXh0IHRvIHRoZSBlc3RpbWF0ZSwgbGlrZSAtMC4wMDUqLiBCdXQgeW91IG5lZWQgdG8gcmVwb3J0IFNFIGluIHBhcmVudGhlc2VzLiKsAQoKdGV4dC9wbGFpbhKdAVlvdSBkb24ndCBuZWVkIGEgc2VwYXJhdGUgY29sdW1uIGZvciBzaWduaWZpY2FudDsgeW91IGp1c3QgYWRkICogKGlmIGFueSkgcmlnaHQgbmV4dCB0byB0aGUgZXN0aW1hdGUsIGxpa2UgLTAuMDA1Ki4gQnV0IHlvdSBuZWVkIHRvIHJlcG9ydCBTRSBpbiBwYXJlbnRoZXNlcy4qGyIVMTA5MTA1ODM2MTkyNzg2MDQyNDgwKAA4ADDVnebglTI41Z3m4JUySiAKCnRleHQvcGxhaW4SElNpZ25pZmljYW5jZSBMZXZlbFoMM2w5eWRrN3Z1Mjh0cgIgAHgAmgEGCAAQABgAqgGkARKhAVlvdSBkb24mIzM5O3QgbmVlZCBhIHNlcGFyYXRlIGNvbHVtbiBmb3Igc2lnbmlmaWNhbnQ7IHlvdSBqdXN0IGFkZCAqIChpZiBhbnkpIHJpZ2h0IG5leHQgdG8gdGhlIGVzdGltYXRlLCBsaWtlIC0wLjAwNSouIEJ1dCB5b3UgbmVlZCB0byByZXBvcnQgU0UgaW4gcGFyZW50aGVzZXMusAEAuAEAGNWd5uCVMiDVnebglTIwAEIQa2l4Lno5czhxMndrN2FjaCLEBQoLQUFBQlQ5dFRYMTQSkgUKC0FBQUJUOXRUWDE0EgtBQUFCVDl0VFgxNBo3Cgl0ZXh0L2h0bWwSKkV4cGxhaW4gd2h5IHdlIGFyZSBmb2N1c2luZyBvbiB0aGVzZSB3YXZlcyI4Cgp0ZXh0L3BsYWluEipFeHBsYWluIHdoeSB3ZSBhcmUgZm9jdXNpbmcgb24gdGhlc2Ugd2F2ZXMqGyIVMTA5MTA1ODM2MTkyNzg2MDQyNDgwKAA4ADCZqrzdlTI4u+yw55UyQpIBCgtBQUFCVVFMdjFsNBILQUFBQlQ5dFRYMTQaEQoJdGV4dC9odG1sEgRzdXJlIhIKCnRleHQvcGxhaW4SBHN1cmUqGyIVMTA1NDgwNjQ1NTYyODU2Mjg4OTU5KAA4ADC77LDnlTI4u+yw55UyWgxieHNueXk3dTJ3dzFyAiAAeACaAQYIABAAGACqAQYSBHN1cmVK8AEKCnRleHQvcGxhaW4S4QFXZSBmb2N1c2VkIG9uVGhlIGFuYWx5c2lzIHV0aWxpemVkIGRhdGEgZnJvbSBNYXJjaCAyMDIxIHRvIEp1bmUgMjAyMSBmb3IgdGhlIEFscGhhIHdhdmUsIEF1Z3VzdCAyMDIxIHRvIE5vdmVtYmVyIDIwMjEgZm9yIHRoZSBEZWx0YSB3YXZlLCBzaW1pbGFyIHRvIFsxNV0sIGFuZCBEZWNlbWJlciAyMDIxIHRvIE1hcmNoIDIwMjIgZm9yIHRoZSBPbWljcm9uIHdhdmUsIHNpbWlsYXIgdG8gWzE2XS5aDDV1NHp5NDl4bTRqeHICIAB4AJoBBggAEAAYAKoBLBIqRXhwbGFpbiB3aHkgd2UgYXJlIGZvY3VzaW5nIG9uIHRoZXNlIHdhdmVzsAEAuAEAGJmqvN2VMiC77LDnlTIwAEIQa2l4LnNoY2ZyYjZibjUzMiK2AgoLQUFBQlQ5VUtlbzQSgAIKC0FBQUJUOVVLZW80EgtBQUFCVDlVS2VvNBoNCgl0ZXh0L2h0bWwSACIOCgp0ZXh0L3BsYWluEgAqGyIVMTA5MTA1ODM2MTkyNzg2MDQyNDgwKAA4ADCkub3JlTI42NK9yZUySmAKJGFwcGxpY2F0aW9uL3ZuZC5nb29nbGUtYXBwcy5kb2NzLm1kcxo4wtfa5AEyCjAKFwoRSW4gdGhpcyBwYXBlciwgd2UQARgAEhMKDU91ciBhaW0gaXMgdG8QARgAGAFaDGY1eWZxc21zcGIxaHICIAB4AIIBFHN1Z2dlc3QuZDRobnRpcDRlZ3gwmgEGCAAQABgAsAEAuAEAGKS5vcmVMiDY0r3JlTIwAEIUc3VnZ2VzdC5kNGhudGlwNGVneDAipwIKC0FBQUJUOXRUWVp3EvEBCgtBQUFCVDl0VFladxILQUFBQlQ5dFRZWncaDQoJdGV4dC9odG1sEgAiDgoKdGV4dC9wbGFpbhIAKhsiFTEwOTEwNTgzNjE5Mjc4NjA0MjQ4MCgAOAAwpujL4ZUyOIKizOGVMkpRCiRhcHBsaWNhdGlvbi92bmQuZ29vZ2xlLWFwcHMuZG9jcy5tZHMaKcLX2uQBIxohCh0KF3RoZSBlZmZlY3RpdmUgbnVtYmVyIG9mEAEYABABWgw5bjc1MHozcHB1b2lyAiAAeACCARRzdWdnZXN0LnZkZXg3eTY3Ym5ubZoBBggAEAAYALABALgBABim6MvhlTIggqLM4ZUyMABCFHN1Z2dlc3QudmRleDd5Njdibm5tIrACCgtBQUFCVDl0VFhxbxL6AQoLQUFBQlQ5dFRYcW8SC0FBQUJUOXRUWHFvGg0KCXRleHQvaHRtbBIAIg4KCnRleHQvcGxhaW4SACobIhUxMDkxMDU4MzYxOTI3ODYwNDI0ODAoADgAMIOv9tuVMjiIvvjblTJKWgokYXBwbGljYXRpb24vdm5kLmdvb2dsZS1hcHBzLmRvY3MubWRzGjLC19rkASwKKgodChdhbmQgU0hJRUxEIHRlc3RpbmcgZGF0YRABGAASBwoBLBABGAAYAVoMOWhpeG84dWx1MjNpcgIgAHgAggEUc3VnZ2VzdC5vZ2x4NnFwdjdzbWiaAQYIABAAGACwAQC4AQAYg6/225UyIIi++NuVMjAAQhRzdWdnZXN0Lm9nbHg2cXB2N3NtaCL5BAoLQUFBQlQ5VUtlbzASxwQKC0FBQUJUOVVLZW8wEgtBQUFCVDlVS2VvMBo7Cgl0ZXh0L2h0bWwSLkkgdGhpbmsgd2Ugc2hvdWxkIGNhbGwgaXQgQ09WSUQtMTkgdGhyb3VnaG91dC4iPAoKdGV4dC9wbGFpbhIuSSB0aGluayB3ZSBzaG91bGQgY2FsbCBpdCBDT1ZJRC0xOSB0aHJvdWdob3V0LiobIhUxMDkxMDU4MzYxOTI3ODYwNDI0ODAoADgAML3Su8mVMji8hfjmlTJCmQIKC0FBQUJVUUx2MWtrEgtBQUFCVDlVS2VvMBo+Cgl0ZXh0L2h0bWwSMUkgYWdyZWUgd2l0aCB5b3UuIEkgY2hhbmdlZCBhbGwgQ09WSUQgdG8gQ09WSUQtMTkiPwoKdGV4dC9wbGFpbhIxSSBhZ3JlZSB3aXRoIHlvdS4gSSBjaGFuZ2VkIGFsbCBDT1ZJRCB0byBDT1ZJRC0xOSobIhUxMDU0ODA2NDU1NjI4NTYyODg5NTkoADgAMLyF+OaVMji8hfjmlTJaDHo4NTA2M242cTZ0ZnICIAB4AJoBBggAEAAYAKoBMxIxSSBhZ3JlZSB3aXRoIHlvdS4gSSBjaGFuZ2VkIGFsbCBDT1ZJRCB0byBDT1ZJRC0xOUoTCgp0ZXh0L3BsYWluEgVDT1ZJRFoMZXhleGN0dGN0dHk4cgIgAHgAmgEGCAAQABgAqgEwEi5JIHRoaW5rIHdlIHNob3VsZCBjYWxsIGl0IENPVklELTE5IHRocm91Z2hvdXQusAEAuAEAGL3Su8mVMiC8hfjmlTIwAEIQa2l4LmJwd3F2a2hyZ3hwOSKrAgoLQUFBQlQ5dFRZVDAS9QEKC0FBQUJUOXRUWVQwEgtBQUFCVDl0VFlUMBoNCgl0ZXh0L2h0bWwSACIOCgp0ZXh0L3BsYWluEgAqGyIVMTA5MTA1ODM2MTkyNzg2MDQyNDgwKAA4ADCK8vHglTI44Pbx4JUySlUKJGFwcGxpY2F0aW9uL3ZuZC5nb29nbGUtYXBwcy5kb2NzLm1kcxotwtfa5AEnCiUKCQoDdGhlEAEYABIWChB0aGUgcmVzdWx0cyBvZiBhEAEYABgBWgx0ZHY1enQxZ2t5eXByAiAAeACCARRzdWdnZXN0LmRzdWZyNzJkNmxyMJoBBggAEAAYALABALgBABiK8vHglTIg4Pbx4JUyMABCFHN1Z2dlc3QuZHN1ZnI3MmQ2bHIwIssKCgtBQUFCVDl0VFhzMBKZCgoLQUFBQlQ5dFRYczASC0FBQUJUOXRUWHMwGnoKCXRleHQvaHRtbBJtV2h5IG5vdCBqdXN0IHNheSB3ZSBjb21wdXRlZCB0aGUgZWZmZWN0aXZlIG51bWJlcj8gRXhwbGFpbiB0aGUgbG9naWMgb2Ygd2h5IHdlIGNvbXB1dGUgdGhlIGVmZmVjdGl2ZcKgbnVtYmVyLiJ7Cgp0ZXh0L3BsYWluEm1XaHkgbm90IGp1c3Qgc2F5IHdlIGNvbXB1dGVkIHRoZSBlZmZlY3RpdmUgbnVtYmVyPyBFeHBsYWluIHRoZSBsb2dpYyBvZiB3aHkgd2UgY29tcHV0ZSB0aGUgZWZmZWN0aXZlwqBudW1iZXIuKhsiFTEwOTEwNTgzNjE5Mjc4NjA0MjQ4MCgAOAAw/KrA3JUyOPb1oeeVMkLRBAoLQUFBQlVRTHYxbFESC0FBQUJUOXRUWHMwGqUBCgl0ZXh0L2h0bWwSlwFFeHBsYW5hdGlvbiBvZiB3aHkgd2UgYWN0dWFsbHkgdXNlZCB0aGUgZWZmZWN0aXZlIG51bWJlciBvZiB0ZXN0IGNlbnRlcnMgaXMgaW4gdGhlIFJlc3VsdCBzZWN0aW9uLiBJIHRob3VnaHQgdGhpcyBpcyBvbmUgb2Ygb3VyIGZpbmRpbmdzIGluIHRoaXMgc3R1ZHkuIqYBCgp0ZXh0L3BsYWluEpcBRXhwbGFuYXRpb24gb2Ygd2h5IHdlIGFjdHVhbGx5IHVzZWQgdGhlIGVmZmVjdGl2ZSBudW1iZXIgb2YgdGVzdCBjZW50ZXJzIGlzIGluIHRoZSBSZXN1bHQgc2VjdGlvbi4gSSB0aG91Z2h0IHRoaXMgaXMgb25lIG9mIG91ciBmaW5kaW5ncyBpbiB0aGlzIHN0dWR5LiobIhUxMDU0ODA2NDU1NjI4NTYyODg5NTkoADgAMPb1oeeVMjj29aHnlTJaDGkwbDNhYTdlNTJoZHICIAB4AJoBBggAEAAYAKoBmgESlwFFeHBsYW5hdGlvbiBvZiB3aHkgd2UgYWN0dWFsbHkgdXNlZCB0aGUgZWZmZWN0aXZlIG51bWJlciBvZiB0ZXN0IGNlbnRlcnMgaXMgaW4gdGhlIFJlc3VsdCBzZWN0aW9uLiBJIHRob3VnaHQgdGhpcyBpcyBvbmUgb2Ygb3VyIGZpbmRpbmdzIGluIHRoaXMgc3R1ZHkuSu8BCgp0ZXh0L3BsYWluEuABYmUgbWlzbGVhZGluZywgYXMgaXQgbWF5IG5vdCBhY2N1cmF0ZWx5IHJlcHJlc2VudCBob3cgbWFueSBvZiB0aGVzZSBjZW50ZXJzIOKAnGVmZmVjdGl2ZWx54oCdIHNlcnZlZCB0aGUgemlwIGNvZGVzIGluIHdoaWNoIHRoZXkgd2VyZSBsb2NhdGVkLiBUaGVyZWZvcmUsIHdlIGNhbGN1bGF0ZWQgdGhlIGVmZmVjdGl2ZSBudW1iZXIgb2YgU0hJRUxEIHRlc3QgY2VudGVycyBlYWNoIG1vbnRoIGFaDDVsc2YzcHoycHJhdHICIAB4AJoBBggAEAAYAKoBbxJtV2h5IG5vdCBqdXN0IHNheSB3ZSBjb21wdXRlZCB0aGUgZWZmZWN0aXZlIG51bWJlcj8gRXhwbGFpbiB0aGUgbG9naWMgb2Ygd2h5IHdlIGNvbXB1dGUgdGhlIGVmZmVjdGl2ZcKgbnVtYmVyLrABALgBABj8qsDclTIg9vWh55UyMABCEGtpeC5udG12M3VqNmp5bDIi/BAKC0FBQUJUOXRUWVpzEsoQCgtBQUFCVDl0VFlacxILQUFBQlQ5dFRZWnMaigUKCXRleHQvaHRtbBL8BEV2ZXJ5IHRhYmxlIGFuZCBmaWd1cmUgbXVzdCBiZSBzZWxmLWNvbnRhaW5lZCwgYW5kIHdlIG5lZWQgdG8gaGF2ZSBhIG5vdGUgdG8gaW5jbHVkZSByZWxldmFudCBpbmZvcm1hdGlvbiwgbGlrZSB0aGUgbWV0aG9kIHVzZWQsIHNpZ25pZmljYW50wqBsZXZlbCBjb2RlcywgdGhlIHVuaXQgb2Ygb2JzZXJ2YXRpb24sIC4uLiAuIFRoaXMgaXMgYW4gZXhhbXBsZSBvZiBub3RlcyBmb3IgYSB0YWJsZSBpbiBvbmUgb2YgbXkgcGFwZXJzIGFzIGEgdGVtcGxhdGUgZm9yIHlvdTo8YnI+PGJyPk5vdGVzLiBPTFMgcmVncmVzc2lvbi4gVGhlIHVuaXQgb2Ygb2JzZXJ2YXRpb24gaXMgYSBwYXRpZW50IHZpc2l0IHRvIHRoZSBFRC4gUmVncmVzc2lvbiBjb2VmZmljaWVudHMgYXJlIHNob3duIHdpdGggcm9idXN0IHN0YW5kYXJkIGVycm9ycyBpbiBwYXJlbnRoZXNlcy4gPGJyPldhaXQgU2F0aXNmYWN0aW9uIHJlc3VsdHMsIGJhc2VkIG9uIGEgc2V2ZW4tcG9pbnQgTGlrZXJ0IHNjYWxlLCBhcmUgc3Vic3RhbnRpdmVseSBzaW1pbGFyIHdoZW4gZXN0aW1hdGVkIHZpYSBvcmRlcmVkIGxvZ2l0IG9yIHByb2JpdCByZWdyZXNzaW9uLiA8YnI+PGI+KjwvYj4gcCAmbHQ7IDAuMDEsICoqIHAgJmx0OyAwLjA1LCAqIHAgJmx0OyAwLjEwLiLxBAoKdGV4dC9wbGFpbhLiBEV2ZXJ5IHRhYmxlIGFuZCBmaWd1cmUgbXVzdCBiZSBzZWxmLWNvbnRhaW5lZCwgYW5kIHdlIG5lZWQgdG8gaGF2ZSBhIG5vdGUgdG8gaW5jbHVkZSByZWxldmFudCBpbmZvcm1hdGlvbiwgbGlrZSB0aGUgbWV0aG9kIHVzZWQsIHNpZ25pZmljYW50wqBsZXZlbCBjb2RlcywgdGhlIHVuaXQgb2Ygb2JzZXJ2YXRpb24sIC4uLiAuIFRoaXMgaXMgYW4gZXhhbXBsZSBvZiBub3RlcyBmb3IgYSB0YWJsZSBpbiBvbmUgb2YgbXkgcGFwZXJzIGFzIGEgdGVtcGxhdGUgZm9yIHlvdToKCk5vdGVzLiBPTFMgcmVncmVzc2lvbi4gVGhlIHVuaXQgb2Ygb2JzZXJ2YXRpb24gaXMgYSBwYXRpZW50IHZpc2l0IHRvIHRoZSBFRC4gUmVncmVzc2lvbiBjb2VmZmljaWVudHMgYXJlIHNob3duIHdpdGggcm9idXN0IHN0YW5kYXJkIGVycm9ycyBpbiBwYXJlbnRoZXNlcy4gCldhaXQgU2F0aXNmYWN0aW9uIHJlc3VsdHMsIGJhc2VkIG9uIGEgc2V2ZW4tcG9pbnQgTGlrZXJ0IHNjYWxlLCBhcmUgc3Vic3RhbnRpdmVseSBzaW1pbGFyIHdoZW4gZXN0aW1hdGVkIHZpYSBvcmRlcmVkIGxvZ2l0IG9yIHByb2JpdCByZWdyZXNzaW9uLiAKKioqIHAgPCAwLjAxLCAqKiBwIDwgMC4wNSwgKiBwIDwgMC4xMC4qGyIVMTA5MTA1ODM2MTkyNzg2MDQyNDgwKAA4ADD70cjhlTI4+9HI4ZUySlwKCnRleHQvcGxhaW4STlRhYmxlIDI6IEltcGFjdCBvZiBTSElFTEQgdGVzdCBjZW50ZXJzIGFuZCBBREkgb24gQ09WSUQtMTkgSUNVIGFkbWlzc2lvbiByYXRlc1oMemV1NGUwaG9rd3VxcgIgAHgAmgEGCAAQABgAqgH/BBL8BEV2ZXJ5IHRhYmxlIGFuZCBmaWd1cmUgbXVzdCBiZSBzZWxmLWNvbnRhaW5lZCwgYW5kIHdlIG5lZWQgdG8gaGF2ZSBhIG5vdGUgdG8gaW5jbHVkZSByZWxldmFudCBpbmZvcm1hdGlvbiwgbGlrZSB0aGUgbWV0aG9kIHVzZWQsIHNpZ25pZmljYW50wqBsZXZlbCBjb2RlcywgdGhlIHVuaXQgb2Ygb2JzZXJ2YXRpb24sIC4uLiAuIFRoaXMgaXMgYW4gZXhhbXBsZSBvZiBub3RlcyBmb3IgYSB0YWJsZSBpbiBvbmUgb2YgbXkgcGFwZXJzIGFzIGEgdGVtcGxhdGUgZm9yIHlvdTo8YnI+PGJyPk5vdGVzLiBPTFMgcmVncmVzc2lvbi4gVGhlIHVuaXQgb2Ygb2JzZXJ2YXRpb24gaXMgYSBwYXRpZW50IHZpc2l0IHRvIHRoZSBFRC4gUmVncmVzc2lvbiBjb2VmZmljaWVudHMgYXJlIHNob3duIHdpdGggcm9idXN0IHN0YW5kYXJkIGVycm9ycyBpbiBwYXJlbnRoZXNlcy4gPGJyPldhaXQgU2F0aXNmYWN0aW9uIHJlc3VsdHMsIGJhc2VkIG9uIGEgc2V2ZW4tcG9pbnQgTGlrZXJ0IHNjYWxlLCBhcmUgc3Vic3RhbnRpdmVseSBzaW1pbGFyIHdoZW4gZXN0aW1hdGVkIHZpYSBvcmRlcmVkIGxvZ2l0IG9yIHByb2JpdCByZWdyZXNzaW9uLiA8YnI+PGI+KjwvYj4gcCAmbHQ7IDAuMDEsICoqIHAgJmx0OyAwLjA1LCAqIHAgJmx0OyAwLjEwLrABALgBABj70cjhlTIg+9HI4ZUyMABCEGtpeC5rZXlqcHRlZ3U4dTgiwgMKC0FBQUJUOXRUWHFrEpADCgtBQUFCVDl0VFhxaxILQUFBQlQ5dFRYcWsaKwoJdGV4dC9odG1sEh53aGF0IGRhdGFzZXRzPyBJQ1UgYWRtaXNzaW9ucz8iLAoKdGV4dC9wbGFpbhIed2hhdCBkYXRhc2V0cz8gSUNVIGFkbWlzc2lvbnM/KhsiFTEwOTEwNTgzNjE5Mjc4NjA0MjQ4MCgAOAAwvJT125UyOLGHkeeVMkKPAQoLQUFBQlVRTHYxazASC0FBQUJUOXRUWHFrGhAKCXRleHQvaHRtbBIDWWVzIhEKCnRleHQvcGxhaW4SA1llcyobIhUxMDU0ODA2NDU1NjI4NTYyODg5NTkoADgAMLGHkeeVMjixh5HnlTJaDDlxdnJxeDJ4eXR2Y3ICIAB4AJoBBggAEAAYAKoBBRIDWWVzShYKCnRleHQvcGxhaW4SCGRhdGFzZXRzWgxtemZjYjFzaW9paDRyAiAAeACaAQYIABAAGACqASASHndoYXQgZGF0YXNldHM/IElDVSBhZG1pc3Npb25zP7ABALgBABi8lPXblTIgsYeR55UyMABCEGtpeC50MG84bmF3M2wyMHAiwgIKC0FBQUJUOXRUWVNNEowCCgtBQUFCVDl0VFlTTRILQUFBQlQ5dFRZU00aDQoJdGV4dC9odG1sEgAiDgoKdGV4dC9wbGFpbhIAKhsiFTEwOTEwNTgzNjE5Mjc4NjA0MjQ4MCgAOAAw6J3o4JUyOL2i6OCVMkpsCiRhcHBsaWNhdGlvbi92bmQuZ29vZ2xlLWFwcHMuZG9jcy5tZHMaRMLX2uQBPgo8ChgKEmVmZmVjdGl2ZWx5IHNlcnZlZBABGAASHgoYd2VyZSBlZmZlY3RpdmVseSBzZXJ2aW5nEAEYABgBWgx4dno3bXhvODAzdzByAiAAeACCARRzdWdnZXN0LmY0NXJycGE4djIzZpoBBggAEAAYALABALgBABjonejglTIgvaLo4JUyMABCFHN1Z2dlc3QuZjQ1cnJwYTh2MjNmIq0CCgtBQUFCVDl0VFhqRRL3AQoLQUFBQlQ5dFRYakUSC0FBQUJUOXRUWGpFGg0KCXRleHQvaHRtbBIAIg4KCnRleHQvcGxhaW4SACobIhUxMDkxMDU4MzYxOTI3ODYwNDI0ODAoADgAMNSYgduVMjjbnIHblTJKVwokYXBwbGljYXRpb24vdm5kLmdvb2dsZS1hcHBzLmRvY3MubWRzGi/C19rkASkKJwoPCgksIGtpbGxpbmcQARgAEhIKDHdoaWNoIGtpbGxlZBABGAAYAVoMMjU4NWE0Z2RzdzY1cgIgAHgAggEUc3VnZ2VzdC5tZnl1NWFtdHowZ3CaAQYIABAAGACwAQC4AQAY1JiB25UyINucgduVMjAAQhRzdWdnZXN0Lm1meXU1YW10ejBncCKjAgoLQUFBQlQ5dFRYcWcS7QEKC0FBQUJUOXRUWHFnEgtBQUFCVDl0VFhxZxoNCgl0ZXh0L2h0bWwSACIOCgp0ZXh0L3BsYWluEgAqGyIVMTA5MTA1ODM2MTkyNzg2MDQyNDgwKAA4ADCV9PPblTI4msf325UySk0KJGFwcGxpY2F0aW9uL3ZuZC5nb29nbGUtYXBwcy5kb2NzLm1kcxolwtfa5AEfCh0KCQoDdXNlEAEYABIOCgh1dGlsaXplZBABGAAYAVoMeDE3eDdkaGFyaHNkcgIgAHgAggEUc3VnZ2VzdC4xaWtraDFqZGliM2SaAQYIABAAGACwAQC4AQAYlfTz25UyIJrH99uVMjAAQhRzdWdnZXN0LjFpa2toMWpkaWIzZCKRAgoLQUFBQlQ5VUtlbzgS2wEKC0FBQUJUOVVLZW84EgtBQUFCVDlVS2VvOBoNCgl0ZXh0L2h0bWwSACIOCgp0ZXh0L3BsYWluEgAqGyIVMTA5MTA1ODM2MTkyNzg2MDQyNDgwKAA4ADCQ8L3JlTI4+PO9yZUySjsKJGFwcGxpY2F0aW9uL3ZuZC5nb29nbGUtYXBwcy5kb2NzLm1kcxoTwtfa5AENGgsKBwoBLBABGAAQAVoMbnFvazlicWV3NjZkcgIgAHgAggEUc3VnZ2VzdC4zOThubHNpMTBnaWaaAQYIABAAGACwAQC4AQAYkPC9yZUyIPjzvcmVMjAAQhRzdWdnZXN0LjM5OG5sc2kxMGdpZiKlAgoLQUFBQlQ5dFRYcWMS7wEKC0FBQUJUOXRUWHFjEgtBQUFCVDl0VFhxYxoNCgl0ZXh0L2h0bWwSACIOCgp0ZXh0L3BsYWluEgAqGyIVMTA5MTA1ODM2MTkyNzg2MDQyNDgwKAA4ADCZzPHblTI4itLx25UySk8KJGFwcGxpY2F0aW9uL3ZuZC5nb29nbGUtYXBwcy5kb2NzLm1kcxonwtfa5AEhCh8KDAoGaGlnaGVyEAEYABINCgdncmVhdGVyEAEYABgBWgx2bWVlZXZ4bzV2cXByAiAAeACCARRzdWdnZXN0LjI4aGxmZDcweDUwMJoBBggAEAAYALABALgBABiZzPHblTIgitLx25UyMABCFHN1Z2dlc3QuMjhobGZkNzB4NTAwIvUGCgtBQUFCVDl0VFhyRRLDBgoLQUFBQlQ5dFRYckUSC0FBQUJUOXRUWHJFGjAKCXRleHQvaHRtbBIjV2UgbmVlZCB0byBkaXNjdXNzIHdoeSB3ZSBkaWQgdGhhdC4iMQoKdGV4dC9wbGFpbhIjV2UgbmVlZCB0byBkaXNjdXNzIHdoeSB3ZSBkaWQgdGhhdC4qGyIVMTA5MTA1ODM2MTkyNzg2MDQyNDgwKAA4ADD14f7blTI4yvWZ55UyQvwDCgtBQUFCVVFMdjFrOBILQUFBQlQ5dFRYckUaiQEKCXRleHQvaHRtbBJ8RG8gd2UgbmVlZCB0byByZWZlcmVuY2XCoGEgcGFwZXI/IE15IG9ubHkgYXNzdW1wdGlvbiB3YXMgdG8gY29uc2lkZXIgemlwY29kZXMgd2l0aCBoaWdoIGZyZXF1ZW5jeSBvZiBJQ1UgYWRtaXNzaW9uIGF0IExveW9sYSKKAQoKdGV4dC9wbGFpbhJ8RG8gd2UgbmVlZCB0byByZWZlcmVuY2XCoGEgcGFwZXI/IE15IG9ubHkgYXNzdW1wdGlvbiB3YXMgdG8gY29uc2lkZXIgemlwY29kZXMgd2l0aCBoaWdoIGZyZXF1ZW5jeSBvZiBJQ1UgYWRtaXNzaW9uIGF0IExveW9sYSobIhUxMDU0ODA2NDU1NjI4NTYyODg5NTkoADgAMMr1meeVMjjK9ZnnlTJaDG9nMTRvMjdpeXI3dnICIAB4AJoBBggAEAAYAKoBfhJ8RG8gd2UgbmVlZCB0byByZWZlcmVuY2XCoGEgcGFwZXI/IE15IG9ubHkgYXNzdW1wdGlvbiB3YXMgdG8gY29uc2lkZXIgemlwY29kZXMgd2l0aCBoaWdoIGZyZXF1ZW5jeSBvZiBJQ1UgYWRtaXNzaW9uIGF0IExveW9sYUpNCgp0ZXh0L3BsYWluEj90aGUgdG9wIDI1JSBvZiB6aXAgY29kZXMgd2l0aCB0aGUgaGlnaGVzdCBmcmVxdWVuY3kgb2YgcGF0aWVudHNaDHEzMmgycmp3aHZ2N3ICIAB4AJoBBggAEAAYAKoBJRIjV2UgbmVlZCB0byBkaXNjdXNzIHdoeSB3ZSBkaWQgdGhhdC6wAQC4AQAY9eH+25UyIMr1meeVMjAAQhBraXgudmdkcTFudHU0d2xiIpMCCgtBQUFCVDl0VFlkNBLdAQoLQUFBQlQ5dFRZZDQSC0FBQUJUOXRUWWQ0Gg0KCXRleHQvaHRtbBIAIg4KCnRleHQvcGxhaW4SACobIhUxMDkxMDU4MzYxOTI3ODYwNDI0ODAoADgAMLaP9+GVMji2j/fhlTJKPQokYXBwbGljYXRpb24vdm5kLmdvb2dsZS1hcHBzLmRvY3MubWRzGhXC19rkAQ8aDQoJCgN0aGUQARgAEAFaDGlnMGZuajJteW5penICIAB4AIIBFHN1Z2dlc3Qub20xcmtsb3Q4NndvmgEGCAAQABgAsAEAuAEAGLaP9+GVMiC2j/fhlTIwAEIUc3VnZ2VzdC5vbTFya2xvdDg2d28iqQIKC0FBQUJUOXRUWVNBEvMBCgtBQUFCVDl0VFlTQRILQUFBQlQ5dFRZU0EaDQoJdGV4dC9odG1sEgAiDgoKdGV4dC9wbGFpbhIAKhsiFTEwOTEwNTgzNjE5Mjc4NjA0MjQ4MCgAOAAw0Ovn4JUyOOuQ6+CVMkpTCiRhcHBsaWNhdGlvbi92bmQuZ29vZ2xlLWFwcHMuZG9jcy5tZHMaK8LX2uQBJQojChIKDHRoZSBDT1ZJRC0xORABGAASCwoFQ09WSUQQARgAGAFaDGw2dHhjYndmcGFiaXICIAB4AIIBFHN1Z2dlc3QubTE1Ymp4cDVvbGNomgEGCAAQABgAsAEAuAEAGNDr5+CVMiDrkOvglTIwAEIUc3VnZ2VzdC5tMTVianhwNW9sY2girwIKC0FBQUJUOXRUWDdjEvoBCgtBQUFCVDl0VFg3YxILQUFBQlQ5dFRYN2MaDQoJdGV4dC9odG1sEgAiDgoKdGV4dC9wbGFpbhIAKhsiFTEwOTEwNTgzNjE5Mjc4NjA0MjQ4MCgAOAAwgM/a3ZUyOMnT2t2VMkpbCiRhcHBsaWNhdGlvbi92bmQuZ29vZ2xlLWFwcHMuZG9jcy5tZHMaM8LX2uQBLQorCgcKAVcQARgAEh4KGFRvIGJlZ2luIG91ciBhbmFseXNpcywgdxABGAAYAVoMc3Vnbmx0M2ZtMHdtcgIgAHgAggETc3VnZ2VzdC5tOXg3NXo3ZHF1d5oBBggAEAAYALABALgBABiAz9rdlTIgydPa3ZUyMABCE3N1Z2dlc3QubTl4NzV6N2RxdXci+QIKC0FBQUJUOXRUWWQwEsMCCgtBQUFCVDl0VFlkMBILQUFBQlQ5dFRZZDAaDQoJdGV4dC9odG1sEgAiDgoKdGV4dC9wbGFpbhIAKhsiFTEwOTEwNTgzNjE5Mjc4NjA0MjQ4MCgAOAAwwPD24ZUyOND7+OGVMkqiAQokYXBwbGljYXRpb24vdm5kLmdvb2dsZS1hcHBzLmRvY3MubWRzGnrC19rkAXQKSwouCihwcm92aWRlcyBhbiBldmlkZW5jZSBmb3IgdGhlIHNpZ25pZmljYW50EAEYABIXChFzdWdnZXN0cyB0aGF0IHRoZRABGAAYAQolCgwKBmltcGFjdBABGAASEwoNZWZmZWN0aXZlbmVzcxABGAAYAVoMODlkdDlxYXlteW02cgIgAHgAggEUc3VnZ2VzdC40b3Rlc3ZzZDhnZm6aAQYIABAAGACwAQC4AQAYwPD24ZUyIND7+OGVMjAAQhRzdWdnZXN0LjRvdGVzdnNkOGdmbiLEAwoLQUFBQlQ5VUtlb00SjgMKC0FBQUJUOVVLZW9NEgtBQUFCVDlVS2VvTRoNCgl0ZXh0L2h0bWwSACIOCgp0ZXh0L3BsYWluEgAqGyIVMTA5MTA1ODM2MTkyNzg2MDQyNDgwKAA4ADDqlaPJlTI4rJqjyZUySu0BCiRhcHBsaWNhdGlvbi92bmQuZ29vZ2xlLWFwcHMuZG9jcy5tZHMaxAHC19rkAb0BCroBClQKTnRoZSBwcm9wb3J0aW9uIG9mIHRoZXNlIGNlbnRlcnMgZWZmZWN0aXZlbHkgc2VydmluZyB0aGVpciByZXNwZWN0aXZlIHppcCBjb2RlcxABGAASYApaaXQgd2FzIHRoZSBwcm9wb3J0aW9uIG9mIHRoZXNlIGNlbnRlcnMgZWZmZWN0aXZlbHkgc2VydmluZyB0aGVpciByZXNwZWN0aXZlIHppcCBjb2RlcyB0aGF0EAEYABgBWgxpY2dhc2xwMTAzdDdyAiAAeACCARRzdWdnZXN0LmFqdWZ1bXYwOGxmNJoBBggAEAAYALABALgBABjqlaPJlTIgrJqjyZUyMABCFHN1Z2dlc3QuYWp1ZnVtdjA4bGY0IqUCCgtBQUFCVDl0VFhxWRLvAQoLQUFBQlQ5dFRYcVkSC0FBQUJUOXRUWHFZGg0KCXRleHQvaHRtbBIAIg4KCnRleHQvcGxhaW4SACobIhUxMDkxMDU4MzYxOTI3ODYwNDI0ODAoADgAMKeT8duVMjiemfHblTJKTwokYXBwbGljYXRpb24vdm5kLmdvb2dsZS1hcHBzLmRvY3MubWRzGifC19rkASEKHwoMCgZoaWdoZXIQARgAEg0KB2dyZWF0ZXIQARgAGAFaDGVrZHJzbmZxM3dhMHICIAB4AIIBFHN1Z2dlc3QuaGttNGgxYzN5c2MwmgEGCAAQABgAsAEAuAEAGKeT8duVMiCemfHblTIwAEIUc3VnZ2VzdC5oa200aDFjM3lzYzAikQIKC0FBQUJUOXRUWVM4EtsBCgtBQUFCVDl0VFlTOBILQUFBQlQ5dFRZUzgaDQoJdGV4dC9odG1sEgAiDgoKdGV4dC9wbGFpbhIAKhsiFTEwOTEwNTgzNjE5Mjc4NjA0MjQ4MCgAOAAw84Hu4JUyOMaG7uCVMko7CiRhcHBsaWNhdGlvbi92bmQuZ29vZ2xlLWFwcHMuZG9jcy5tZHMaE8LX2uQBDRoLCgcKASwQARgAEAFaDG5qcjB2dWllemU2OXICIAB4AIIBFHN1Z2dlc3QuNzhrNGxxNGQwanMymgEGCAAQABgAsAEAuAEAGPOB7uCVMiDGhu7glTIwAEIUc3VnZ2VzdC43OGs0bHE0ZDBqczIisw4KC0FBQUJUOVVLZW9JEoEOCgtBQUFCVDlVS2VvSRILQUFBQlQ5VUtlb0kapgMKCXRleHQvaHRtbBKYA1dlIG5lZWQgdG8gaGF2ZSBhIG1vcmUgZXhjaXRpbmcgdGl0bGUgdGhhdCBjb250YWlucyB0aGUgSUNVIEFkbWlzc2lvbnMuIFNvbWUgc3VnZ2VzdGlvbnMgYnkgR1BUOjxicj48YnI+RWZmZWN0aXZlIFRlc3Rpbmc6IFRoZSBSb2xlIG9mIFNISUVMRCBUZXN0IENlbnRlcnMgaW4gUmVkdWNpbmcgQ09WSUQtMTkgSUNVIEFkbWlzc2lvbnMgaW4gRGlzYWR2YW50YWdlZCBDb21tdW5pdGllczxicj48YnI+TWl0aWdhdGluZyBDT1ZJRC0xOSBTZXZlcml0eTogSG93IEVmZmVjdGl2ZSBTSElFTEQgVGVzdCBDZW50ZXJzIFJlZHVjZWQgSUNVIEFkbWlzc2lvbnMgRHVyaW5nIHRoZSBQYW5kZW1pYzxicj48YnI+VGhlIFJvbGUgb2YgU0hJRUxEIFRlc3QgQ2VudGVycyBpbiBNYW5hZ2luZyBDT1ZJRC0xOSBJQ1UgQWRtaXNzaW9ucyKVAwoKdGV4dC9wbGFpbhKGA1dlIG5lZWQgdG8gaGF2ZSBhIG1vcmUgZXhjaXRpbmcgdGl0bGUgdGhhdCBjb250YWlucyB0aGUgSUNVIEFkbWlzc2lvbnMuIFNvbWUgc3VnZ2VzdGlvbnMgYnkgR1BUOgoKRWZmZWN0aXZlIFRlc3Rpbmc6IFRoZSBSb2xlIG9mIFNISUVMRCBUZXN0IENlbnRlcnMgaW4gUmVkdWNpbmcgQ09WSUQtMTkgSUNVIEFkbWlzc2lvbnMgaW4gRGlzYWR2YW50YWdlZCBDb21tdW5pdGllcwoKTWl0aWdhdGluZyBDT1ZJRC0xOSBTZXZlcml0eTogSG93IEVmZmVjdGl2ZSBTSElFTEQgVGVzdCBDZW50ZXJzIFJlZHVjZWQgSUNVIEFkbWlzc2lvbnMgRHVyaW5nIHRoZSBQYW5kZW1pYwoKVGhlIFJvbGUgb2YgU0hJRUxEIFRlc3QgQ2VudGVycyBpbiBNYW5hZ2luZyBDT1ZJRC0xOSBJQ1UgQWRtaXNzaW9ucyobIhUxMDkxMDU4MzYxOTI3ODYwNDI0ODAoADgAMLavm8mVMjiak+DmlTJCxgIKC0FBQUJVUUx2MWtjEgtBQUFCVDlVS2VvSRpOCgl0ZXh0L2h0bWwSQVRoYW5rIHlvdSBEci4gQW5zYXJpIGZvciB0aGUgc3VnZ2VzdGlvbnMuPGJyPkkgbGlrZSB0aGUgZmlyc3Qgb25lIkwKCnRleHQvcGxhaW4SPlRoYW5rIHlvdSBEci4gQW5zYXJpIGZvciB0aGUgc3VnZ2VzdGlvbnMuCkkgbGlrZSB0aGUgZmlyc3Qgb25lKhsiFTEwNTQ4MDY0NTU2Mjg1NjI4ODk1OSgAOAAw973e5pUyOJqT4OaVMloMYnZ1cmF2OGdpaXN3cgIgAHgAmgEGCAAQABgAqgFDEkFUaGFuayB5b3UgRHIuIEFuc2FyaSBmb3IgdGhlIHN1Z2dlc3Rpb25zLjxicj5JIGxpa2UgdGhlIGZpcnN0IG9uZUpuCgp0ZXh0L3BsYWluEmB2YWx1YXRlIHRoZSBlZmZlY3RpdmVuZXNzIG9mIFNISUVMRCBJbGxpbm9pcyBDT1ZJRCB0ZXN0aW5nIHByb2dyYW0gaW4gdW5kZXJyZXByZXNlbnRlZCB6aXAgY29kZXNaDGxmOTAwb21zZXBkcnICIAB4AJoBBggAEAAYAKoBmwMSmANXZSBuZWVkIHRvIGhhdmUgYSBtb3JlIGV4Y2l0aW5nIHRpdGxlIHRoYXQgY29udGFpbnMgdGhlIElDVSBBZG1pc3Npb25zLiBTb21lIHN1Z2dlc3Rpb25zIGJ5IEdQVDo8YnI+PGJyPkVmZmVjdGl2ZSBUZXN0aW5nOiBUaGUgUm9sZSBvZiBTSElFTEQgVGVzdCBDZW50ZXJzIGluIFJlZHVjaW5nIENPVklELTE5IElDVSBBZG1pc3Npb25zIGluIERpc2FkdmFudGFnZWQgQ29tbXVuaXRpZXM8YnI+PGJyPk1pdGlnYXRpbmcgQ09WSUQtMTkgU2V2ZXJpdHk6IEhvdyBFZmZlY3RpdmUgU0hJRUxEIFRlc3QgQ2VudGVycyBSZWR1Y2VkIElDVSBBZG1pc3Npb25zIER1cmluZyB0aGUgUGFuZGVtaWM8YnI+PGJyPlRoZSBSb2xlIG9mIFNISUVMRCBUZXN0IENlbnRlcnMgaW4gTWFuYWdpbmcgQ09WSUQtMTkgSUNVIEFkbWlzc2lvbnOwAQC4AQAYtq+byZUyIJqT4OaVMjAAQhBraXguMjdwdzA0ZGRkaHpvIp0CCgtBQUFCVDlVS2VwNBLnAQoLQUFBQlQ5VUtlcDQSC0FBQUJUOVVLZXA0Gg0KCXRleHQvaHRtbBIAIg4KCnRleHQvcGxhaW4SACobIhUxMDkxMDU4MzYxOTI3ODYwNDI0ODAoADgAMJX4xMmVMji4icXJlTJKRwokYXBwbGljYXRpb24vdm5kLmdvb2dsZS1hcHBzLmRvY3MubWRzGh/C19rkARkSCwoHCgExEAEYABABGgoKBgoAEBQYABABWgwxeHp3cTZyN3Y5YzFyAiAAeACCARRzdWdnZXN0LnNkd3I3ejRhanF0apoBBggAEAAYALABALgBABiV+MTJlTIguInFyZUyMABCFHN1Z2dlc3Quc2R3cjd6NGFqcXRqIpECCgtBQUFCVDl0VFlTNBLcAQoLQUFBQlQ5dFRZUzQSC0FBQUJUOXRUWVM0Gg0KCXRleHQvaHRtbBIAIg4KCnRleHQvcGxhaW4SACobIhUxMDkxMDU4MzYxOTI3ODYwNDI0ODAoADgAMN3r7eCVMjio8O3glTJKPQokYXBwbGljYXRpb24vdm5kLmdvb2dsZS1hcHBzLmRvY3MubWRzGhXC19rkAQ8aDQoJCgN0aGUQARgAEAFaDGIyMzg0MXh0NTg5dHICIAB4AIIBE3N1Z2dlc3QuNTd0eHV3aWJkMmqaAQYIABAAGACwAQC4AQAY3evt4JUyIKjw7eCVMjAAQhNzdWdnZXN0LjU3dHh1d2liZDJqIqUCCgtBQUFCVDlVS2VvVRLvAQoLQUFBQlQ5VUtlb1USC0FBQUJUOVVLZW9VGg0KCXRleHQvaHRtbBIAIg4KCnRleHQvcGxhaW4SACobIhUxMDkxMDU4MzYxOTI3ODYwNDI0ODAoADgAMMD8pMmVMjiSgKXJlTJKTwokYXBwbGljYXRpb24vdm5kLmdvb2dsZS1hcHBzLmRvY3MubWRzGifC19rkASEKHwoOCghDT1ZJRC0xORABGAASCwoFQ09WSUQQARgAGAFaDDkwZGFvb2Zib2Y3ZnICIAB4AIIBFHN1Z2dlc3QuaTVjb215NWw2cHUwmgEGCAAQABgAsAEAuAEAGMD8pMmVMiCSgKXJlTIwAEIUc3VnZ2VzdC5pNWNvbXk1bDZwdTAipQIKC0FBQUJUOVVLZXAwEu8BCgtBQUFCVDlVS2VwMBILQUFBQlQ5VUtlcDAaDQoJdGV4dC9odG1sEgAiDgoKdGV4dC9wbGFpbhIAKhsiFTEwOTEwNTgzNjE5Mjc4NjA0MjQ4MCgAOAAwr5LEyZUyOJHOxMmVMkpPCiRhcHBsaWNhdGlvbi92bmQuZ29vZ2xlLWFwcHMuZG9jcy5tZHMaJ8LX2uQBIRITCg8KCXdoaWNoIGFyZRABGAAQARoKCgYKABAUGAAQAVoMemFxaXBtMm04eWd4cgIgAHgAggEUc3VnZ2VzdC53b3BvNGtsdHhyd2uaAQYIABAAGACwAQC4AQAYr5LEyZUyIJHOxMmVMjAAQhRzdWdnZXN0LndvcG80a2x0eHJ3ayKlAgoLQUFBQlQ5VUtlb1ES7wEKC0FBQUJUOVVLZW9REgtBQUFCVDlVS2VvURoNCgl0ZXh0L2h0bWwSACIOCgp0ZXh0L3BsYWluEgAqGyIVMTA5MTA1ODM2MTkyNzg2MDQyNDgwKAA4ADCZ5KTJlTI4ke2kyZUySk8KJGFwcGxpY2F0aW9uL3ZuZC5nb29nbGUtYXBwcy5kb2NzLm1kcxonwtfa5AEhCh8KDgoIQ09WSUQtMTkQARgAEgsKBUNPVklEEAEYABgBWgxoeGhramgxd203NmJyAiAAeACCARRzdWdnZXN0Lmxrb3JiYWtzM3ZwMpoBBggAEAAYALABALgBABiZ5KTJlTIgke2kyZUyMABCFHN1Z2dlc3QubGtvcmJha3MzdnAyIqECCgtBQUFCVDl0VFhwbxLrAQoLQUFBQlQ5dFRYcG8SC0FBQUJUOXRUWHBvGg0KCXRleHQvaHRtbBIAIg4KCnRleHQvcGxhaW4SACobIhUxMDkxMDU4MzYxOTI3ODYwNDI0ODAoADgAMN+Z3duVMjjks93blTJKSwokYXBwbGljYXRpb24vdm5kLmdvb2dsZS1hcHBzLmRvY3MubWRzGiPC19rkAR0aGwoXChFvbiBJQ1UgYWRtaXNzaW9ucxABGAAQAVoMam1kaDM0bm9nYjhicgIgAHgAggEUc3VnZ2VzdC5sMDY5eDZmMXJpZWaaAQYIABAAGACwAQC4AQAY35nd25UyIOSz3duVMjAAQhRzdWdnZXN0LmwwNjl4NmYxcmllZiLWBAoLQUFBQlQ5dFRYcU0SpAQKC0FBQUJUOXRUWHFNEgtBQUFCVDl0VFhxTRpZCgl0ZXh0L2h0bWwSTFdlIGNhbiByZWZlcmVuY2Ugc29tZSBzdHVkaWVzIGRvbmUgb24gU2hpZWxkIGhlcmUgYW5kIGhvdyBvdXIgZm9jdXMgZGlmZmVycy4iWgoKdGV4dC9wbGFpbhJMV2UgY2FuIHJlZmVyZW5jZSBzb21lIHN0dWRpZXMgZG9uZSBvbiBTaGllbGQgaGVyZSBhbmQgaG93IG91ciBmb2N1cyBkaWZmZXJzLiobIhUxMDkxMDU4MzYxOTI3ODYwNDI0ODAoADgAMKXq69uVMjil6uvblTJKsQEKCnRleHQvcGxhaW4SogFUaGUgcHJvZ3JhbSBoYXMgYW1hc3NlZCBleHRlbnNpdmUgZGF0YSBvbiB0ZXN0aW5nLCBlbmNvbXBhc3NpbmcgdGhlIG51bWJlciBhbmQgdHlwZXMgb2YgdGVzdHMgY29uZHVjdGVkLCB0ZXN0IHJlc3VsdHMsIGFuZCBkZW1vZ3JhcGhpYyBpbmZvcm1hdGlvbiBvZiB0aG9zZSB0ZXN0ZWRaDG10NXE5MTNqNnNqbnICIAB4AJoBBggAEAAYAKoBThJMV2UgY2FuIHJlZmVyZW5jZSBzb21lIHN0dWRpZXMgZG9uZSBvbiBTaGllbGQgaGVyZSBhbmQgaG93IG91ciBmb2N1cyBkaWZmZXJzLrABALgBABil6uvblTIgperr25UyMABCEGtpeC4zeWs4dDR2NWwyOXUiqwIKC0FBQUJUOXRUWHBrEvUBCgtBQUFCVDl0VFhwaxILQUFBQlQ5dFRYcGsaDQoJdGV4dC9odG1sEgAiDgoKdGV4dC9wbGFpbhIAKhsiFTEwOTEwNTgzNjE5Mjc4NjA0MjQ4MCgAOAAwg+Hc25UyOK3q3NuVMkpVCiRhcHBsaWNhdGlvbi92bmQuZ29vZ2xlLWFwcHMuZG9jcy5tZHMaLcLX2uQBJwolCgwKBmltcGFjdBABGAASEwoNZWZmZWN0aXZlbmVzcxABGAAYAVoMbHpncW1hYmU1Z21qcgIgAHgAggEUc3VnZ2VzdC4yNnRvdnR2dml2YWuaAQYIABAAGACwAQC4AQAYg+Hc25UyIK3q3NuVMjAAQhRzdWdnZXN0LjI2dG92dHZ2aXZhayKTAgoLQUFBQlQ5VUtlcDgS3QEKC0FBQUJUOVVLZXA4EgtBQUFCVDlVS2VwOBoNCgl0ZXh0L2h0bWwSACIOCgp0ZXh0L3BsYWluEgAqGyIVMTA5MTA1ODM2MTkyNzg2MDQyNDgwKAA4ADC0nMXJlTI4w6DFyZUySj0KJGFwcGxpY2F0aW9uL3ZuZC5nb29nbGUtYXBwcy5kb2NzLm1kcxoVwtfa5AEPEg0KCQoDdGhlEAEYABABWgxhd3lvaXN1Y3hidGVyAiAAeACCARRzdWdnZXN0Ljg3OXNnbGRzenlwa5oBBggAEAAYALABALgBABi0nMXJlTIgw6DFyZUyMABCFHN1Z2dlc3QuODc5c2dsZHN6eXBrIqUCCgtBQUFCVDlVS2VvWRLvAQoLQUFBQlQ5VUtlb1kSC0FBQUJUOVVLZW9ZGg0KCXRleHQvaHRtbBIAIg4KCnRleHQvcGxhaW4SACobIhUxMDkxMDU4MzYxOTI3ODYwNDI0ODAoADgAMNSLpcmVMjijj6XJlTJKTwokYXBwbGljYXRpb24vdm5kLmdvb2dsZS1hcHBzLmRvY3MubWRzGifC19rkASEKHwoOCghDT1ZJRC0xORABGAASCwoFQ09WSUQQARgAGAFaDHZ1YWozNnQxdDZrcnICIAB4AIIBFHN1Z2dlc3QuZDlxbmM5NXllOXF4mgEGCAAQABgAsAEAuAEAGNSLpcmVMiCjj6XJlTIwAEIUc3VnZ2VzdC5kOXFuYzk1eWU5cXgiiAUKC0FBQUJUOXRUWHFFEtYECgtBQUFCVDl0VFhxRRILQUFBQlQ5dFRYcUUanAEKCXRleHQvaHRtbBKOAVdlIHN0aWxsIG5lZWQgdG8gZXhwYW5kIG91ciBsaXQgcmV2aWV3IGhlcmUuIFRoaXMgaXMgbm90IGVub3VnaC4gU2V2ZW4gcGFwZXJzIG9uIGEgdG9waWMgbGlrZSBDT1ZJRC0xOSB0aGF0IGhhdmUgYmVlbiBzdHVkaWVkIGh1Z2VseSBzZWVtIGxvdy4inQEKCnRleHQvcGxhaW4SjgFXZSBzdGlsbCBuZWVkIHRvIGV4cGFuZCBvdXIgbGl0IHJldmlldyBoZXJlLiBUaGlzIGlzIG5vdCBlbm91Z2guIFNldmVuIHBhcGVycyBvbiBhIHRvcGljIGxpa2UgQ09WSUQtMTkgdGhhdCBoYXZlIGJlZW4gc3R1ZGllZCBodWdlbHkgc2VlbSBsb3cuKhsiFTEwOTEwNTgzNjE5Mjc4NjA0MjQ4MCgAOAAw5szp25UyOObM6duVMkoYCgp0ZXh0L3BsYWluEgpCYWNrZ3JvdW5kWgxnZDNwbGoyZXB3dXJyAiAAeACaAQYIABAAGACqAZEBEo4BV2Ugc3RpbGwgbmVlZCB0byBleHBhbmQgb3VyIGxpdCByZXZpZXcgaGVyZS4gVGhpcyBpcyBub3QgZW5vdWdoLiBTZXZlbiBwYXBlcnMgb24gYSB0b3BpYyBsaWtlIENPVklELTE5IHRoYXQgaGF2ZSBiZWVuIHN0dWRpZWQgaHVnZWx5IHNlZW0gbG93LrABALgBABjmzOnblTIg5szp25UyMABCEGtpeC5vcGhtcDV4M28ydXUipQIKC0FBQUJUOVVLZW9jEu8BCgtBQUFCVDlVS2VvYxILQUFBQlQ5VUtlb2MaDQoJdGV4dC9odG1sEgAiDgoKdGV4dC9wbGFpbhIAKhsiFTEwOTEwNTgzNjE5Mjc4NjA0MjQ4MCgAOAAwmrOlyZUyOOa2pcmVMkpPCiRhcHBsaWNhdGlvbi92bmQuZ29vZ2xlLWFwcHMuZG9jcy5tZHMaJ8LX2uQBIQofCg4KCENPVklELTE5EAEYABILCgVDT1ZJRBABGAAYAVoMNTB1OXY4azN1a3lscgIgAHgAggEUc3VnZ2VzdC5sbGM1ODNnd3J6NDeaAQYIABAAGACwAQC4AQAYmrOlyZUyIOa2pcmVMjAAQhRzdWdnZXN0LmxsYzU4M2d3cno0NyKTAgoLQUFBQlQ5VUtlcEUS3QEKC0FBQUJUOVVLZXBFEgtBQUFCVDlVS2VwRRoNCgl0ZXh0L2h0bWwSACIOCgp0ZXh0L3BsYWluEgAqGyIVMTA5MTA1ODM2MTkyNzg2MDQyNDgwKAA4ADCpob7JlTI4gqW+yZUySj0KJGFwcGxpY2F0aW9uL3ZuZC5nb29nbGUtYXBwcy5kb2NzLm1kcxoVwtfa5AEPGg0KCQoDdGhlEAEYABABWgxoNmdsbXZrZnFucHlyAiAAeACCARRzdWdnZXN0LmNoeGltbzJzMm5napoBBggAEAAYALABALgBABipob7JlTIggqW+yZUyMABCFHN1Z2dlc3QuY2h4aW1vMnMybmdqItwHCgtBQUFCVDl0VFg2ZxKqBwoLQUFBQlQ5dFRYNmcSC0FBQUJUOXRUWDZnGnIKCXRleHQvaHRtbBJlZGlzYWR2YW50YWdlZCBvciB1bmRlcnByaXZpbGVnZWTCoG9yIHVuZGVycmVwcmVzZW50ZWQ/IFdlIG5lZWQgdG8gZGVjaWRlIHdoaWNoIG9uZSBhbmQgYmUgY29uc2lzdGVudC4icwoKdGV4dC9wbGFpbhJlZGlzYWR2YW50YWdlZCBvciB1bmRlcnByaXZpbGVnZWTCoG9yIHVuZGVycmVwcmVzZW50ZWQ/IFdlIG5lZWQgdG8gZGVjaWRlIHdoaWNoIG9uZSBhbmQgYmUgY29uc2lzdGVudC4qGyIVMTA5MTA1ODM2MTkyNzg2MDQyNDgwKAA4ADCn1NTdlTI4td2/55UyQs8DCgtBQUFCVVFMdjFtTRILQUFBQlQ5dFRYNmcafgoJdGV4dC9odG1sEnFzaW5jZSBteSBhbmFseXNlcyBhcmUgYmFzZWQgb24gTGVzcyBWUyBNb3JlIERpc2FkdmFudGFnZWQgYXJlYXMsIEkgdHJpZWQgdG8ga2VlcCB0byB0aGUgJnF1b3Q7RGlzYWR2YW50YWdlZCZxdW90OyJ1Cgp0ZXh0L3BsYWluEmdzaW5jZSBteSBhbmFseXNlcyBhcmUgYmFzZWQgb24gTGVzcyBWUyBNb3JlIERpc2FkdmFudGFnZWQgYXJlYXMsIEkgdHJpZWQgdG8ga2VlcCB0byB0aGUgIkRpc2FkdmFudGFnZWQiKhsiFTEwNTQ4MDY0NTU2Mjg1NjI4ODk1OSgAOAAwtd2/55UyOLXdv+eVMloMY3FiZ3YzOW94ZHIzcgIgAHgAmgEGCAAQABgAqgFzEnFzaW5jZSBteSBhbmFseXNlcyBhcmUgYmFzZWQgb24gTGVzcyBWUyBNb3JlIERpc2FkdmFudGFnZWQgYXJlYXMsIEkgdHJpZWQgdG8ga2VlcCB0byB0aGUgJnF1b3Q7RGlzYWR2YW50YWdlZCZxdW90O0obCgp0ZXh0L3BsYWluEg1kaXNhZHZhbnRhZ2VkWgxzc2pqOHhnaTN6bTdyAiAAeACaAQYIABAAGACqAWcSZWRpc2FkdmFudGFnZWQgb3IgdW5kZXJwcml2aWxlZ2VkwqBvciB1bmRlcnJlcHJlc2VudGVkPyBXZSBuZWVkIHRvIGRlY2lkZSB3aGljaCBvbmUgYW5kIGJlIGNvbnNpc3RlbnQusAEAuAEAGKfU1N2VMiC13b/nlTIwAEIQa2l4Lnl1OGNuamo3ZGU4NSKcAgoLQUFBQlQ5VUtlcEES5gEKC0FBQUJUOVVLZXBBEgtBQUFCVDlVS2VwQRoNCgl0ZXh0L2h0bWwSACIOCgp0ZXh0L3BsYWluEgAqGyIVMTA5MTA1ODM2MTkyNzg2MDQyNDgwKAA4ADCSjr7JlTI4gZK+yZUySkYKJGFwcGxpY2F0aW9uL3ZuZC5nb29nbGUtYXBwcy5kb2NzLm1kcxoewtfa5AEYChYKCAoCYXQQARgAEggKAmluEAEYABgBWgxpbXd2Z292bGxmcGxyAiAAeACCARRzdWdnZXN0LjRlMWJjcmRzbzc1ZpoBBggAEAAYALABALgBABiSjr7JlTIggZK+yZUyMABCFHN1Z2dlc3QuNGUxYmNyZHNvNzVmIpoCCgtBQUFCVDl0VFhvdxLkAQoLQUFBQlQ5dFRYb3cSC0FBQUJUOXRUWG93Gg0KCXRleHQvaHRtbBIAIg4KCnRleHQvcGxhaW4SACobIhUxMDkxMDU4MzYxOTI3ODYwNDI0ODAoADgAMIa60NuVMjjzwNDblTJKRAokYXBwbGljYXRpb24vdm5kLmdvb2dsZS1hcHBzLmRvY3MubWRzGhzC19rkARYKFAoHCgFGEAEYABIHCgFmEAEYABgBWgwyMDZ2OWlkamI1b29yAiAAeACCARRzdWdnZXN0LjRtbjBkMmQ5aTQxapoBBggAEAAYALABALgBABiGutDblTIg88DQ25UyMABCFHN1Z2dlc3QuNG1uMGQyZDlpNDFqIvIHCgtBQUFCVDl0VFhxOBLABwoLQUFBQlQ5dFRYcTgSC0FBQUJUOXRUWHE4Gl4KCXRleHQvaHRtbBJRTWF5YmUgaGVyZSBpcyBhIGdvb2QgcGxhY2UgdG8gY2xlYXJseSBkZWZpbmUgd2hhdCB3ZSBtZWFuIGJ5IElDVSBhZG1pc3Npb24gcmF0ZXMuIl8KCnRleHQvcGxhaW4SUU1heWJlIGhlcmUgaXMgYSBnb29kIHBsYWNlIHRvIGNsZWFybHkgZGVmaW5lIHdoYXQgd2UgbWVhbiBieSBJQ1UgYWRtaXNzaW9uIHJhdGVzLiobIhUxMDkxMDU4MzYxOTI3ODYwNDI0ODAoADgAMOCF/duVMjip1JXnlTJCjQQKC0FBQUJVUUx2MWs0EgtBQUFCVDl0VFhxOBqSAQoJdGV4dC9odG1sEoQBWW91IG1lYW4gSSBzaG91bGQgc2F5IGhvdyBJIGNhbGN1bGF0ZWQgdGhlIElDVSBhZG1pc3Npb24gcmF0ZT8gQmVjYXVzZSBJIHRhbGtlZCBhYm91dCBpdCBpbiB0aGUgJnF1b3Q7RGF0YSBEZXNjcmlwdGlvbiZxdW90OyBzZWN0aW9uIogBCgp0ZXh0L3BsYWluEnpZb3UgbWVhbiBJIHNob3VsZCBzYXkgaG93IEkgY2FsY3VsYXRlZCB0aGUgSUNVIGFkbWlzc2lvbiByYXRlPyBCZWNhdXNlIEkgdGFsa2VkIGFib3V0IGl0IGluIHRoZSAiRGF0YSBEZXNjcmlwdGlvbiIgc2VjdGlvbiobIhUxMDU0ODA2NDU1NjI4NTYyODg5NTkoADgAMKnUleeVMjip1JXnlTJaDG4xZDlhdjYxMG9qZnICIAB4AJoBBggAEAAYAKoBhwEShAFZb3UgbWVhbiBJIHNob3VsZCBzYXkgaG93IEkgY2FsY3VsYXRlZCB0aGUgSUNVIGFkbWlzc2lvbiByYXRlPyBCZWNhdXNlIEkgdGFsa2VkIGFib3V0IGl0IGluIHRoZSAmcXVvdDtEYXRhIERlc2NyaXB0aW9uJnF1b3Q7IHNlY3Rpb25KLwoKdGV4dC9wbGFpbhIhQ09WSUQtMTlDT1ZJRCBJQ1UgYWRtaXNzaW9uIHJhdGVzWgxuenF6bTE1YnI5bWJyAiAAeACaAQYIABAAGACqAVMSUU1heWJlIGhlcmUgaXMgYSBnb29kIHBsYWNlIHRvIGNsZWFybHkgZGVmaW5lIHdoYXQgd2UgbWVhbiBieSBJQ1UgYWRtaXNzaW9uIHJhdGVzLrABALgBABjghf3blTIgqdSV55UyMABCEGtpeC5xN3VhOHl1NDZ5bTgixAQKC0FBQUJUOXRUWWFjEpIECgtBQUFCVDl0VFlhYxILQUFBQlQ5dFRZYWMaUQoJdGV4dC9odG1sEkRJdCBpcyBjb21tb24gdG8gYWxzbyBjaGVjayBhbmQgcmVwb3J0IGNvbGxpbmVhcml0eSB1c2luZyBWSUYgc2NvcmVzLiJSCgp0ZXh0L3BsYWluEkRJdCBpcyBjb21tb24gdG8gYWxzbyBjaGVjayBhbmQgcmVwb3J0IGNvbGxpbmVhcml0eSB1c2luZyBWSUYgc2NvcmVzLiobIhUxMDkxMDU4MzYxOTI3ODYwNDI0ODAoADgAMPbM6OGVMjjnjMPnlTJCkgEKC0FBQUJVUUx2MW1REgtBQUFCVDl0VFlhYxoRCgl0ZXh0L2h0bWwSBFN1cmUiEgoKdGV4dC9wbGFpbhIEU3VyZSobIhUxMDU0ODA2NDU1NjI4NTYyODg5NTkoADgAMOeMw+eVMjjnjMPnlTJaDHhwNXptenYxazR2b3ICIAB4AJoBBggAEAAYAKoBBhIEU3VyZUojCgp0ZXh0L3BsYWluEhU1LjgzJSBpbiB0aGVzZSBhcmVhcy5aDDNkY2llbm9lZXBod3ICIAB4AJoBBggAEAAYAKoBRhJESXQgaXMgY29tbW9uIHRvIGFsc28gY2hlY2sgYW5kIHJlcG9ydCBjb2xsaW5lYXJpdHkgdXNpbmcgVklGIHNjb3Jlcy6wAQC4AQAY9szo4ZUyIOeMw+eVMjAAQhBraXguaHByN3FycHlzaG83IoIDCgtBQUFCVDl0VFlSNBLMAgoLQUFBQlQ5dFRZUjQSC0FBQUJUOXRUWVI0Gg0KCXRleHQvaHRtbBIAIg4KCnRleHQvcGxhaW4SACobIhUxMDkxMDU4MzYxOTI3ODYwNDI0ODAoADgAMJXP5+CVMjiC1OfglTJKqwEKJGFwcGxpY2F0aW9uL3ZuZC5nb29nbGUtYXBwcy5kb2NzLm1kcxqCAcLX2uQBfAp6CjMKLW1haW50YWluaW5nIHRoZSBudW1iZXIgb2YgdGVzdGluZyBjZW50ZXJzIGFuZBABGAASQQo7bm90IG9ubHkgbWFpbnRhaW5pbmcgdGhlIG51bWJlciBvZiB0ZXN0aW5nIGNlbnRlcnMgYnV0IGFsc28QARgAGAFaDHk3a3FpbWRjN2dmbHICIAB4AIIBFHN1Z2dlc3QuYjZ3bmcwNGpveWx2mgEGCAAQABgAsAEAuAEAGJXP5+CVMiCC1OfglTIwAEIUc3VnZ2VzdC5iNnduZzA0am95bHYimwIKC0FBQUJUOXRUWHBREuUBCgtBQUFCVDl0VFhwURILQUFBQlQ5dFRYcFEaDQoJdGV4dC9odG1sEgAiDgoKdGV4dC9wbGFpbhIAKhsiFTEwOTEwNTgzNjE5Mjc4NjA0MjQ4MCgAOAAwzuzZ25UyOPeE2tuVMkpFCiRhcHBsaWNhdGlvbi92bmQuZ29vZ2xlLWFwcHMuZG9jcy5tZHMaHcLX2uQBFxoVChEKCyhlZmZlY3RpdmUpEAEYABABWgxobzQzMjB2NnJjdG1yAiAAeACCARRzdWdnZXN0LmhqeWVjdHNzZmRsZJoBBggAEAAYALABALgBABjO7NnblTIg94Ta25UyMABCFHN1Z2dlc3QuaGp5ZWN0c3NmZGxkIqcCCgtBQUFCVDl0VFlaOBLxAQoLQUFBQlQ5dFRZWjgSC0FBQUJUOXRUWVo4Gg0KCXRleHQvaHRtbBIAIg4KCnRleHQvcGxhaW4SACobIhUxMDkxMDU4MzYxOTI3ODYwNDI0ODAoADgAMOfizuGVMjiwjtDhlTJKUQokYXBwbGljYXRpb24vdm5kLmdvb2dsZS1hcHBzLmRvY3MubWRzGinC19rkASMKIQoPCgksIHAgPCAwLjEQARgAEgwKBjEuNjIyJRABGAAYAVoMdHdxaDBwYmRudXF0cgIgAHgAggEUc3VnZ2VzdC52YWVyM3E1Z2F6YjmaAQYIABAAGACwAQC4AQAY5+LO4ZUyILCO0OGVMjAAQhRzdWdnZXN0LnZhZXIzcTVnYXpiOSLJAgoLQUFBQlQ5dFRZWjQSkwIKC0FBQUJUOXRUWVo0EgtBQUFCVDl0VFlaNBoNCgl0ZXh0L2h0bWwSACIOCgp0ZXh0L3BsYWluEgAqGyIVMTA5MTA1ODM2MTkyNzg2MDQyNDgwKAA4ADC4z87hlTI44a3R4ZUySnMKJGFwcGxpY2F0aW9uL3ZuZC5nb29nbGUtYXBwcy5kb2NzLm1kcxpLwtfa5AFFEkMKPwo5LCB3aGljaCBpcyBzdGF0aXN0aWNhbGx5IHNpZ25pZmljYW50IGF0IHRoZSBwIDwgMC4xIGxldmVsEAEYABABWgxhMmpiZzM1ejlyemhyAiAAeACCARRzdWdnZXN0LnFkdXRheHo2dW5ra5oBBggAEAAYALABALgBABi4z87hlTIg4a3R4ZUyMABCFHN1Z2dlc3QucWR1dGF4ejZ1bmtrIocDCgtBQUFCVDl0VFlhWRLRAgoLQUFBQlQ5dFRZYVkSC0FBQUJUOXRUWWFZGg0KCXRleHQvaHRtbBIAIg4KCnRleHQvcGxhaW4SACobIhUxMDkxMDU4MzYxOTI3ODYwNDI0ODAoADgAMOvx5OGVMjij9+ThlTJKsAEKJGFwcGxpY2F0aW9uL3ZuZC5nb29nbGUtYXBwcy5kb2NzLm1kcxqHAcLX2uQBgAEKfgo8CjZhY3Jvc3MgSWxsaW5vaXMgYmV0d2VlbiBKYW51YXJ5IDIwMjAgYW5kIERlY2VtYmVyIDIwMjMQARgAEjwKNmJldHdlZW4gSmFudWFyeSAyMDIwIGFuZCBEZWNlbWJlciAyMDIzIGFjcm9zcyBJbGxpbm9pcxABGAAYAVoMaGw0ZHM3MTl1YjR6cgIgAHgAggEUc3VnZ2VzdC55Nmp0ZWJ5ZG52MjOaAQYIABAAGACwAQC4AQAY6/Hk4ZUyIKP35OGVMjAAQhRzdWdnZXN0Lnk2anRlYnlkbnYyMyLoAgoLQUFBQlQ5dFRYcEkSsgIKC0FBQUJUOXRUWHBJEgtBQUFCVDl0VFhwSRoNCgl0ZXh0L2h0bWwSACIOCgp0ZXh0L3BsYWluEgAqGyIVMTA5MTA1ODM2MTkyNzg2MDQyNDgwKAA4ADDxgNfblTI4m4fX25UySpEBCiRhcHBsaWNhdGlvbi92bmQuZ29vZ2xlLWFwcHMuZG9jcy5tZHMaacLX2uQBYxJhCl0KV1NISUVMRCBJbGxpbm9pcyBpcyBhIHN0YXRld2lkZSBpbml0aWF0aXZlIG9mZmVyaW5nIGZyZWUgQ09WSUQgdGVzdGluZyB0byBhbGwgcmVzaWRlbnRzLhABGAAQAVoMdjl3eGtwdHMyejlrcgIgAHgAggEUc3VnZ2VzdC5xajI2Z2QyZHdjZGeaAQYIABAAGACwAQC4AQAY8YDX25UyIJuH19uVMjAAQhRzdWdnZXN0LnFqMjZnZDJkd2NkZyKtAgoLQUFBQlQ5dFRZWjAS9wEKC0FBQUJUOXRUWVowEgtBQUFCVDl0VFlaMBoNCgl0ZXh0L2h0bWwSACIOCgp0ZXh0L3BsYWluEgAqGyIVMTA5MTA1ODM2MTkyNzg2MDQyNDgwKAA4ADD3/c3hlTI44IjR4ZUySlcKJGFwcGxpY2F0aW9uL3ZuZC5nb29nbGUtYXBwcy5kb2NzLm1kcxovwtfa5AEpGicKIwodYW5kIHN0YXRpc3RpY2FsbHkgc2lnbmlmaWNhbnQQARgAEAFaDHV5YTVyeWh1bG5zbXICIAB4AIIBFHN1Z2dlc3QuaWRhejdwY3d2bW9smgEGCAAQABgAsAEAuAEAGPf9zeGVMiDgiNHhlTIwAEIUc3VnZ2VzdC5pZGF6N3Bjd3Ztb2wikQIKC0FBQUJUOXRUWG9jEtsBCgtBQUFCVDl0VFhvYxILQUFBQlQ5dFRYb2MaDQoJdGV4dC9odG1sEgAiDgoKdGV4dC9wbGFpbhIAKhsiFTEwOTEwNTgzNjE5Mjc4NjA0MjQ4MCgAOAAw0uzM25UyOPTwzNuVMko7CiRhcHBsaWNhdGlvbi92bmQuZ29vZ2xlLWFwcHMuZG9jcy5tZHMaE8LX2uQBDRoLCgcKAXMQARgAEAFaDGRrcTF5eHI5a2MzcHICIAB4AIIBFHN1Z2dlc3QuOTdocG5yd3U2ZTRnmgEGCAAQABgAsAEAuAEAGNLszNuVMiD08MzblTIwAEIUc3VnZ2VzdC45N2hwbnJ3dTZlNGci0wMKC0FBQUJUOXRUWWFVEqEDCgtBQUFCVDl0VFlhVRILQUFBQlQ5dFRZYVUaYwoJdGV4dC9odG1sElZTaG91bGRuJiMzOTt0IHdlIHRhbGsgYWJvdXQgdGhlIGh5cG90aGVzZXMgYW5kIHRoZW9yeSBiZWhpbmQgdGhlIGh5cG90aGVzZXMgc29tZXdoZXJlPyJgCgp0ZXh0L3BsYWluElJTaG91bGRuJ3Qgd2UgdGFsayBhYm91dCB0aGUgaHlwb3RoZXNlcyBhbmQgdGhlb3J5IGJlaGluZCB0aGUgaHlwb3RoZXNlcyBzb21ld2hlcmU/KhsiFTEwOTEwNTgzNjE5Mjc4NjA0MjQ4MCgAOAAwuaTk4ZUyOLmk5OGVMkoVCgp0ZXh0L3BsYWluEgdNZXRob2RzWgw3aTgwc3hrNGxwNDlyAiAAeACaAQYIABAAGACqAVgSVlNob3VsZG4mIzM5O3Qgd2UgdGFsayBhYm91dCB0aGUgaHlwb3RoZXNlcyBhbmQgdGhlb3J5IGJlaGluZCB0aGUgaHlwb3RoZXNlcyBzb21ld2hlcmU/sAEAuAEAGLmk5OGVMiC5pOThlTIwAEIQa2l4LnBqbHE1NmliZDNhNCLhAgoLQUFBQlQ5dFRYNWcSqwIKC0FBQUJUOXRUWDVnEgtBQUFCVDl0VFg1ZxoNCgl0ZXh0L2h0bWwSACIOCgp0ZXh0L3BsYWluEgAqGyIVMTA5MTA1ODM2MTkyNzg2MDQyNDgwKAA4ADCimc/dlTI47PnP3ZUySooBCiRhcHBsaWNhdGlvbi92bmQuZ29vZ2xlLWFwcHMuZG9jcy5tZHMaYsLX2uQBXAojCg4KCEZpZ3VyZSA0EAEYABIPCglUaGUgY2hhcnQQARgAGAEKNQoSCgxkZW1vbnN0cmF0ZXMQARgAEh0KF3ByZXNlbnRzIGFuIGFuYWx5c2lzIG9mEAEYABgBWgw5bmo4emhnOWYyaWxyAiAAeACCARRzdWdnZXN0LnVtbWIzYjJvcmUzNJoBBggAEAAYALABALgBABiimc/dlTIg7PnP3ZUyMABCFHN1Z2dlc3QudW1tYjNiMm9yZTM0ItIICgtBQUFCVDl0VFlhURKgCAoLQUFBQlQ5dFRZYVESC0FBQUJUOXRUWWFRGpwBCgl0ZXh0L2h0bWwSjgFUaGlzIGZvcm1hdCBvZiBzaG93aW5nIHRoZSBtb2RlbHMgaXMgY29uZnVzaW5nLiBJdCBpcyBub3QgY2xlYXIgd2hhdCB0aGUgZXN0aW1hdGUgaXMgc2hvd2luZy4gSSBhZGRlZCBhbiBleGFtcGxlIG9mIHRhYmxlcyBJIHVzZSBpbiBteSBwYXBlcnMuIp0BCgp0ZXh0L3BsYWluEo4BVGhpcyBmb3JtYXQgb2Ygc2hvd2luZyB0aGUgbW9kZWxzIGlzIGNvbmZ1c2luZy4gSXQgaXMgbm90IGNsZWFyIHdoYXQgdGhlIGVzdGltYXRlIGlzIHNob3dpbmcuIEkgYWRkZWQgYW4gZXhhbXBsZSBvZiB0YWJsZXMgSSB1c2UgaW4gbXkgcGFwZXJzLiobIhUxMDkxMDU4MzYxOTI3ODYwNDI0ODAoADgAMM7Z4eGVMjjR2+7hlTJC0AMKC0FBQUJUOXRUWWJjEgtBQUFCVDl0VFlhURp5Cgl0ZXh0L2h0bWwSbFdlIG5lZWQgdG8gcmVwb3J0IHRoZSBjb2VmZmljaWVudCBlc3RpbWF0ZSBmb3IgYWxsIHZhcmlhYmxlcywgaW5jbHVkaW5nIHRoZSBpbmRpdmlkdWFsIGVmZmVjdHMsIGZvciBtb2RlbCAzLiJ6Cgp0ZXh0L3BsYWluEmxXZSBuZWVkIHRvIHJlcG9ydCB0aGUgY29lZmZpY2llbnQgZXN0aW1hdGUgZm9yIGFsbCB2YXJpYWJsZXMsIGluY2x1ZGluZyB0aGUgaW5kaXZpZHVhbCBlZmZlY3RzLCBmb3IgbW9kZWwgMy4qGyIVMTA5MTA1ODM2MTkyNzg2MDQyNDgwKAA4ADDR2+7hlTI40dvu4ZUyWgw2bHhvazQ5ejE3cDRyAiAAeACaAQYIABAAGACqAW4SbFdlIG5lZWQgdG8gcmVwb3J0IHRoZSBjb2VmZmljaWVudCBlc3RpbWF0ZSBmb3IgYWxsIHZhcmlhYmxlcywgaW5jbHVkaW5nIHRoZSBpbmRpdmlkdWFsIGVmZmVjdHMsIGZvciBtb2RlbCAzLrABALgBAEoPCgp0ZXh0L3BsYWluEgExWgx4MWltZmx1aWE0aGRyAiAAeACaAQYIABAAGACqAZEBEo4BVGhpcyBmb3JtYXQgb2Ygc2hvd2luZyB0aGUgbW9kZWxzIGlzIGNvbmZ1c2luZy4gSXQgaXMgbm90IGNsZWFyIHdoYXQgdGhlIGVzdGltYXRlIGlzIHNob3dpbmcuIEkgYWRkZWQgYW4gZXhhbXBsZSBvZiB0YWJsZXMgSSB1c2UgaW4gbXkgcGFwZXJzLrABALgBABjO2eHhlTIg0dvu4ZUyMABCEGtpeC5hcnNhOTViMzBmczkipQIKC0FBQUJUOXRUWUd3Eu8BCgtBQUFCVDl0VFlHdxILQUFBQlQ5dFRZR3caDQoJdGV4dC9odG1sEgAiDgoKdGV4dC9wbGFpbhIAKhsiFTEwOTEwNTgzNjE5Mjc4NjA0MjQ4MCgAOAAwyom335UyOLKNt9+VMkpPCiRhcHBsaWNhdGlvbi92bmQuZ29vZ2xlLWFwcHMuZG9jcy5tZHMaJ8LX2uQBIQofCg4KCENPVklELTE5EAEYABILCgVDT1ZJRBABGAAYAVoMOHJjdTg5b2FzNnFhcgIgAHgAggEUc3VnZ2VzdC5ocHdkaWV6OW9ndWiaAQYIABAAGACwAQC4AQAYyom335UyILKNt9+VMjAAQhRzdWdnZXN0Lmhwd2RpZXo5b2d1aCK4AgoLQUFBQlQ5dFRYNWMSggIKC0FBQUJUOXRUWDVjEgtBQUFCVDl0VFg1YxoNCgl0ZXh0L2h0bWwSACIOCgp0ZXh0L3BsYWluEgAqGyIVMTA5MTA1ODM2MTkyNzg2MDQyNDgwKAA4ADCVp87dlTI40d6c35UySmIKJGFwcGxpY2F0aW9uL3ZuZC5nb29nbGUtYXBwcy5kb2NzLm1kcxo6wtfa5AE0CiEKDgoIQ09WSUQtMTkQARgAEg0KB3JhdGUgb2YQARgAGAESDwoLCgVDT1ZJRBABGAAQAVoMMW1zejEydnJ2MWd0cgIgAHgAggEUc3VnZ2VzdC5obmNsZDRrc3Y3eniaAQYIABAAGACwAQC4AQAYlafO3ZUyINHenN+VMjAAQhRzdWdnZXN0LmhuY2xkNGtzdjd6eCKnAgoLQUFBQlQ5dFRYNkUS8QEKC0FBQUJUOXRUWDZFEgtBQUFCVDl0VFg2RRoNCgl0ZXh0L2h0bWwSACIOCgp0ZXh0L3BsYWluEgAqGyIVMTA5MTA1ODM2MTkyNzg2MDQyNDgwKAA4ADCUoNHdlTI4q6TR3ZUySlEKJGFwcGxpY2F0aW9uL3ZuZC5nb29nbGUtYXBwcy5kb2NzLm1kcxopwtfa5AEjCiEKCgoEdGhhbhABGAASEQoLY29tcGFyZWQgdG8QARgAGAFaDHRubHFtc3cxOXMzMXICIAB4AIIBFHN1Z2dlc3QudnIza25ja2R2bGVxmgEGCAAQABgAsAEAuAEAGJSg0d2VMiCrpNHdlTIwAEIUc3VnZ2VzdC52cjNrbmNrZHZsZXEinAIKC0FBQUJUOXRUWWFNEuYBCgtBQUFCVDl0VFlhTRILQUFBQlQ5dFRZYU0aDQoJdGV4dC9odG1sEgAiDgoKdGV4dC9wbGFpbhIAKhsiFTEwOTEwNTgzNjE5Mjc4NjA0MjQ4MCgAOAAwoKfg4ZUyOIe24OGVMkpGCiRhcHBsaWNhdGlvbi92bmQuZ29vZ2xlLWFwcHMuZG9jcy5tZHMaHsLX2uQBGBoKCgYKABAGGAAQARoKCgYKABATGAAQAloMdzNrMXgxaTJhYm8xcgIgAHgAggEUc3VnZ2VzdC5obXg0OWVrcWFyejiaAQYIABAAGACwAQC4AQAYoKfg4ZUyIIe24OGVMjAAQhRzdWdnZXN0LmhteDQ5ZWtxYXJ6OCKZAgoLQUFBQlQ5dFRZR3MS4wEKC0FBQUJUOXRUWUdzEgtBQUFCVDl0VFlHcxoNCgl0ZXh0L2h0bWwSACIOCgp0ZXh0L3BsYWluEgAqGyIVMTA5MTA1ODM2MTkyNzg2MDQyNDgwKAA4ADD95rXflTI4/9+235UySkMKJGFwcGxpY2F0aW9uL3ZuZC5nb29nbGUtYXBwcy5kb2NzLm1kcxobwtfa5AEVGhMKDwoJbnVtYmVyIG9mEAEYABABWgxhMmJtazQ4MmJwZWNyAiAAeACCARRzdWdnZXN0Lm0xYnFhdGtvaXllcpoBBggAEAAYALABALgBABj95rXflTIg/9+235UyMABCFHN1Z2dlc3QubTFicWF0a29peWVyIpcCCgtBQUFCVDl0VFhvWRLhAQoLQUFBQlQ5dFRYb1kSC0FBQUJUOXRUWG9ZGg0KCXRleHQvaHRtbBIAIg4KCnRleHQvcGxhaW4SACobIhUxMDkxMDU4MzYxOTI3ODYwNDI0ODAoADgAMP7RzNuVMjiu1szblTJKQQokYXBwbGljYXRpb24vdm5kLmdvb2dsZS1hcHBzLmRvY3MubWRzGhnC19rkARMSEQoNCgdhaW1zIHRvEAEYABABWgx3Nnc5aGdybnAyemJyAiAAeACCARRzdWdnZXN0LjFoYTdjaDJwdmdicZoBBggAEAAYALABALgBABj+0czblTIgrtbM25UyMABCFHN1Z2dlc3QuMWhhN2NoMnB2Z2JxIpkCCgtBQUFCVDl0VFlHbxLjAQoLQUFBQlQ5dFRZR28SC0FBQUJUOXRUWUdvGg0KCXRleHQvaHRtbBIAIg4KCnRleHQvcGxhaW4SACobIhUxMDkxMDU4MzYxOTI3ODYwNDI0ODAoADgAMM6Wtd+VMjikmrXflTJKQwokYXBwbGljYXRpb24vdm5kLmdvb2dsZS1hcHBzLmRvY3MubWRzGhvC19rkARUSEwoPCgludW1iZXIgb2YQARgAEAFaDHpnaG1jcTh2M2QzYnICIAB4AIIBFHN1Z2dlc3Qud2ZyeDI3czd3aHBmmgEGCAAQABgAsAEAuAEAGM6Wtd+VMiCkmrXflTIwAEIUc3VnZ2VzdC53ZnJ4MjdzN3docGYi9AUKC0FBQUJUOXRUWG9VEsMFCgtBQUFCVDl0VFhvVRILQUFBQlQ5dFRYb1UawAEKCXRleHQvaHRtbBKyAVlvdSBtdXN0IGJlIGNvbnNpc3RlbnQgb24gdGhlIHRlbnNlcywgZWl0aGVyIGFsbCBwYXN0IG9yIGFsbCBwcmVzZW50LiBJdCBpcyBtb3JlIGNvbW1vbiB0byB1c2UgdGhlIHByZXNlbnQgdGVuc2UsIGV2ZW4gaWYgeW91IGFyZSB0YWxraW5nIGFib3V0IGEgcGFwZXIgb3Igc3R1ZHkgZG9uZSBpbiB0aGUgcGFzdC4iwQEKCnRleHQvcGxhaW4SsgFZb3UgbXVzdCBiZSBjb25zaXN0ZW50IG9uIHRoZSB0ZW5zZXMsIGVpdGhlciBhbGwgcGFzdCBvciBhbGwgcHJlc2VudC4gSXQgaXMgbW9yZSBjb21tb24gdG8gdXNlIHRoZSBwcmVzZW50IHRlbnNlLCBldmVuIGlmIHlvdSBhcmUgdGFsa2luZyBhYm91dCBhIHBhcGVyIG9yIHN0dWR5IGRvbmUgaW4gdGhlIHBhc3QuKhsiFTEwOTEwNTgzNjE5Mjc4NjA0MjQ4MCgAOAAw8vTL25UyOPL0y9uVMkoaCgp0ZXh0L3BsYWluEgx3ZXJlIGNyZWF0ZWRaC2pmOGJvcmRycW5vcgIgAHgAmgEGCAAQABgAqgG1ARKyAVlvdSBtdXN0IGJlIGNvbnNpc3RlbnQgb24gdGhlIHRlbnNlcywgZWl0aGVyIGFsbCBwYXN0IG9yIGFsbCBwcmVzZW50LiBJdCBpcyBtb3JlIGNvbW1vbiB0byB1c2UgdGhlIHByZXNlbnQgdGVuc2UsIGV2ZW4gaWYgeW91IGFyZSB0YWxraW5nIGFib3V0IGEgcGFwZXIgb3Igc3R1ZHkgZG9uZSBpbiB0aGUgcGFzdC6wAQC4AQAY8vTL25UyIPL0y9uVMjAAQg9raXgubzg1ZDdtM2xzdWwi4wQKC0FBQUJUOXRUWWFFErEECgtBQUFCVDl0VFlhRRILQUFBQlQ5dFRZYUUaSQoJdGV4dC9odG1sEjxQbGVhc2UgdXNlIHRoaXMgZm9ybWF0IHRocm91Z2hvdXQgdGhlIGRpc2N1c3Npb24gb2YgcmVzdWx0cy4iSgoKdGV4dC9wbGFpbhI8UGxlYXNlIHVzZSB0aGlzIGZvcm1hdCB0aHJvdWdob3V0IHRoZSBkaXNjdXNzaW9uIG9mIHJlc3VsdHMuKhsiFTEwOTEwNTgzNjE5Mjc4NjA0MjQ4MCgAOAAw+MHT4ZUyOKDBvOeVMkKSAQoLQUFBQlVRTHYxbUUSC0FBQUJUOXRUWWFFGhEKCXRleHQvaHRtbBIEc3VyZSISCgp0ZXh0L3BsYWluEgRzdXJlKhsiFTEwNTQ4MDY0NTU2Mjg1NjI4ODk1OSgAOAAwoMG855UyOKDBvOeVMloMeGw4bzdnMW9yNzExcgIgAHgAmgEGCAAQABgAqgEGEgRzdXJlSloKCnRleHQvcGxhaW4STGEgcG9zaXRpdmUgYW5kIHN0YXRpc3RpY2FsbHkgc2lnbmlmaWNhbnQgZXN0aW1hdGUgKCA9MS42MjIlMS42MjIlLCAgcCA8IDAuMSlaDDRkM3BwOHVmdXFlN3ICIAB4AJoBBggAEAAYAKoBPhI8UGxlYXNlIHVzZSB0aGlzIGZvcm1hdCB0aHJvdWdob3V0IHRoZSBkaXNjdXNzaW9uIG9mIHJlc3VsdHMusAEAuAEAGPjB0+GVMiCgwbznlTIwAEIQa2l4LjF3OWFxM3RieTN2cSKcAgoLQUFBQlQ5dFRZR2sS5wEKC0FBQUJUOXRUWUdrEgtBQUFCVDl0VFlHaxoNCgl0ZXh0L2h0bWwSACIOCgp0ZXh0L3BsYWluEgAqGyIVMTA5MTA1ODM2MTkyNzg2MDQyNDgwKAA4ADCMw7TflTI4jMO035UySkgKJGFwcGxpY2F0aW9uL3ZuZC5nb29nbGUtYXBwcy5kb2NzLm1kcxogwtfa5AEaEhgKFAoOLCByZXNwZWN0aXZlbHkQARgAEAFaDG02dXgwOHN2em16MXICIAB4AIIBE3N1Z2dlc3QucDZqbWFjcjRvYjeaAQYIABAAGACwAQC4AQAYjMO035UyIIzDtN+VMjAAQhNzdWdnZXN0LnA2am1hY3I0b2I3Ip4KCgtBQUFCVDl0VFhwMBLsCQoLQUFBQlQ5dFRYcDASC0FBQUJUOXRUWHAwGnIKCXRleHQvaHRtbBJlRGVwZW5kaW5nIG9uIHRoZSBqb3VybmFsIHdlIHNlbnQsIGl0IG1pZ2h0IGJlIGdvb2QgdG8gc3VtbWFyaXplIHRoZSBrZXkgZmluZGluZ3MgaW4gYSBwYXJhZ3JhcGggaGVyZS4icwoKdGV4dC9wbGFpbhJlRGVwZW5kaW5nIG9uIHRoZSBqb3VybmFsIHdlIHNlbnQsIGl0IG1pZ2h0IGJlIGdvb2QgdG8gc3VtbWFyaXplIHRoZSBrZXkgZmluZGluZ3MgaW4gYSBwYXJhZ3JhcGggaGVyZS4qGyIVMTA5MTA1ODM2MTkyNzg2MDQyNDgwKAA4ADDGheTblTI4xoXk25UySq4GCgp0ZXh0L3BsYWluEp8GSW4gdGhpcyBwYXBlciwgd2VPdXIgYWltIGlzIHRvIGV2YWx1YXRlIHRoZSByZWxhdGlvbiBiZXR3ZWVuIHRoZSAoZWZmZWN0aXZlKSBudW1iZXIgb2YgU0hJRUxEIHRlc3QgY2VudGVycyBvbiBDT1ZJRC0xOSBJQ1UgYWRtaXNzaW9uIHJhdGVzIGFjcm9zcyB0aGUgZGlmZmVyZW50IENPVklELTE5IHdhdmVzIChpLmUuLCBBbHBoYSwgRGVsdGEsIGFuZCBPbWljcm9uKS4gV2UgZnVydGhlciBhbmFseXplIHRoZSBpbXBhY3Qgb2YgdGhlIGdlb3NwYXRpYWwgZGV0ZXJtaW5hbnRzIG9mIGhlYWx0aCBmYWN0b3JzLCBpbmNsdWRpbmcgdGhlIHNvY2lvZWNvbm9taWMgc3RhdHVzIGF0aW4gdGhlIHppcCBjb2RlIGxldmVsLCBvbiB0aGUgaW1wYWN0IGVmZmVjdGl2ZW5lc3Mgb2YgdGhlIG51bWJlciBvZiBTSElFTEQgY2VudGVycyBvbiBJQ1UgYWRtaXNzaW9ucy4gV2UgcGFydGljdWxhcmx5IGZvY3VzIG9uIGEgbGFyZ2UgYWNhZGVtaWMgaG9zcGl0YWwgdGhhdHdoaWNoIHNlcnZlcyBhIGRpdmVyc2UgcG9wdWxhdGlvbiB3aXRoIGhpZ2hseSBkaWZmZXJlbnQgc29jaW9lY29ub21pYyBzdGF0dXNlc3N0YXR1cyBpbiB0aGUgd2VzdGVybiBzdWJ1cmJzIG9mIENoaWNhZ28uIEJ5IGFkZHJlc3NpbmcgdGhpcyBhaW0sIG91ciBzdHVkeSBwcm92aWRlcyBpbnNpZ2h0IGZvciBwdWJsaWMgaGVhbHRoIG9mZmljaWFscyB0byBtYWtlIG1vcmUgaW5mb3JtZWQgZGVjaXNpb25zIHRvIG1pdGlnYXRlIGZ1dHVyZSBwYW5kZW1pY3MnIG91dGNvbWVzaW4gbWl0aWdhdGluZyB0aGUgb3V0Y29tZSBvZiBmdXR1cmUgcGFuZGVtaWNzLloMZTdwMmhhdWxlM29pcgIgAHgAmgEGCAAQABgAqgFnEmVEZXBlbmRpbmcgb24gdGhlIGpvdXJuYWwgd2Ugc2VudCwgaXQgbWlnaHQgYmUgZ29vZCB0byBzdW1tYXJpemUgdGhlIGtleSBmaW5kaW5ncyBpbiBhIHBhcmFncmFwaCBoZXJlLrABALgBABjGheTblTIgxoXk25UyMABCEGtpeC5kbTJhbGNkeHE2dXAipQIKC0FBQUJUOXRUWDVVEu8BCgtBQUFCVDl0VFg1VRILQUFBQlQ5dFRYNVUaDQoJdGV4dC9odG1sEgAiDgoKdGV4dC9wbGFpbhIAKhsiFTEwOTEwNTgzNjE5Mjc4NjA0MjQ4MCgAOAAw8ZTO3ZUyOPSYzt2VMkpPCiRhcHBsaWNhdGlvbi92bmQuZ29vZ2xlLWFwcHMuZG9jcy5tZHMaJ8LX2uQBIQofCg4KCENPVklELTE5EAEYABILCgVDT1ZJRBABGAAYAVoMZzIzZjV6ajQ1YnR4cgIgAHgAggEUc3VnZ2VzdC5pbWlzb3JyZDJuYXCaAQYIABAAGACwAQC4AQAY8ZTO3ZUyIPSYzt2VMjAAQhRzdWdnZXN0LmltaXNvcnJkMm5hcCKQAgoLQUFBQlQ5dFRZYUES2gEKC0FBQUJUOXRUWWFBEgtBQUFCVDl0VFlhQRoNCgl0ZXh0L2h0bWwSACIOCgp0ZXh0L3BsYWluEgAqGyIVMTA5MTA1ODM2MTkyNzg2MDQyNDgwKAA4ADCYuc/hlTI44r3P4ZUySjoKJGFwcGxpY2F0aW9uL3ZuZC5nb29nbGUtYXBwcy5kb2NzLm1kcxoSwtfa5AEMGgoKBgoAEBYYABABWgxyZGtrdm4xMXk1MjNyAiAAeACCARRzdWdnZXN0LmJiMWRzMW00ZDV3a5oBBggAEAAYALABALgBABiYuc/hlTIg4r3P4ZUyMABCFHN1Z2dlc3QuYmIxZHMxbTRkNXdrIqMCCgtBQUFCVDl0VFlHZxLuAQoLQUFBQlQ5dFRZR2cSC0FBQUJUOXRUWUdnGg0KCXRleHQvaHRtbBIAIg4KCnRleHQvcGxhaW4SACobIhUxMDkxMDU4MzYxOTI3ODYwNDI0ODAoADgAMMKPtN+VMjiFlbTflTJKTwokYXBwbGljYXRpb24vdm5kLmdvb2dsZS1hcHBzLmRvY3MubWRzGifC19rkASEKHwoOCghDT1ZJRC0xORABGAASCwoFQ09WSUQQARgAGAFaDHByY3hqb2NybHY4N3ICIAB4AIIBE3N1Z2dlc3QueXV0eXh1bWE3anaaAQYIABAAGACwAQC4AQAYwo+035UyIIWVtN+VMjAAQhNzdWdnZXN0Lnl1dHl4dW1hN2p2IrsCCgtBQUFCVDl0VFg2NBKJAgoLQUFBQlQ5dFRYNjQSC0FBQUJUOXRUWDY0GjEKCXRleHQvaHRtbBIkVXNlIG11bHRpcGxpY2F0aW9uIHNpZ24gaW5zdGVhZCBvZiA6IjIKCnRleHQvcGxhaW4SJFVzZSBtdWx0aXBsaWNhdGlvbiBzaWduIGluc3RlYWQgb2YgOiobIhUxMDkxMDU4MzYxOTI3ODYwNDI0ODAoADgAMP6a2N2VMjj+mtjdlTJKDwoKdGV4dC9wbGFpbhIBOloMYWdhaWkzdHRnczdicgIgAHgAmgEGCAAQABgAqgEmEiRVc2UgbXVsdGlwbGljYXRpb24gc2lnbiBpbnN0ZWFkIG9mIDqwAQC4AQAY/prY3ZUyIP6a2N2VMjAAQhBraXguZWE0eGhjejVrYWhqIpMCCgtBQUFCVDl0VFg1URLdAQoLQUFBQlQ5dFRYNVESC0FBQUJUOXRUWDVRGg0KCXRleHQvaHRtbBIAIg4KCnRleHQvcGxhaW4SACobIhUxMDkxMDU4MzYxOTI3ODYwNDI0ODAoADgAMLany92VMji2q8vdlTJKPQokYXBwbGljYXRpb24vdm5kLmdvb2dsZS1hcHBzLmRvY3MubWRzGhXC19rkAQ8aDQoJCgN0aGUQARgAEAFaDHhsbDJxbTltOGxmd3ICIAB4AIIBFHN1Z2dlc3QuMzhxamV0YWtod2l6mgEGCAAQABgAsAEAuAEAGLany92VMiC2q8vdlTIwAEIUc3VnZ2VzdC4zOHFqZXRha2h3aXoi5AMKC0FBQUJUOXRUWUdjEq4DCgtBQUFCVDl0VFlHYxILQUFBQlQ5dFRZR2MaDQoJdGV4dC9odG1sEgAiDgoKdGV4dC9wbGFpbhIAKhsiFTEwOTEwNTgzNjE5Mjc4NjA0MjQ4MCgAOAAwrqmy35UyOLKtst+VMkqNAgokYXBwbGljYXRpb24vdm5kLmdvb2dsZS1hcHBzLmRvY3MubWRzGuQBwtfa5AHdAQraAQpqCmRlbXBsb3llZCBhIGxpbmVhciBtaXhlZC1lZmZlY3RzIHJlZ3Jlc3Npb24gbW9kZWwgdG8gaW52ZXN0aWdhdGUgdGhlIGFzc29jaWF0aW9uIGJldHdlZW4gdGhlIGVmZmVjdGl2EAEYARJqCmRpbnZlc3RpZ2F0ZWQgdGhlIGFzc29jaWF0aW9uIGJldHdlZW4gdGhlIGVmZmVjdGl2ZSBudW1iZXIgb2YgU0hJRUxEIHRlc3QgY2VudGVycyBhbmQgdGhlIENPVklELTE5Q09WEAEYARgBWgw0M25vdjJmdGk0a3ByAiAAeACCARRzdWdnZXN0Lmk1MGhrdXBhYmo1Y5oBBggAEAAYALABALgBABiuqbLflTIgsq2y35UyMABCFHN1Z2dlc3QuaTUwaGt1cGFiajVjIpgMCgtBQUFCVDl0VFhvSRLnCwoLQUFBQlQ5dFRYb0kSC0FBQUJUOXRUWG9JGp8CCgl0ZXh0L2h0bWwSkQJUaGUgdHJhbnNpdGlvbiB0byB0aGlzIHBhcmFncmFwaCBpcyBzbyBhYnJ1cHQuIENhbiB5b3UgcmVwb3J0IGFueXRoaW5nIGVsc2UgYWJvdXQgdGhlIG91dGNvbWUsIHNwZWNpZmljYWxseSBJQ1UtcmVsYXRlZCwgaW4gdGhlIHByZXZpb3VzIHBhcmFncmFwaD8gSW4gdGhlIGxhc3Qgc2VudGVuY2UsIHlvdSB3YW50IHRvIG1lbnRpb24gd2UgYXJlIGZvY3VzaW5nIG9uIElDVSBhZG1pc3Npb25zIGluIHRoaXMgcGFwZXIgYXMgdGhlIG91dGNvbWUgbWVhc3VyZSBvZiBpbnRlcmVzdC4ioAIKCnRleHQvcGxhaW4SkQJUaGUgdHJhbnNpdGlvbiB0byB0aGlzIHBhcmFncmFwaCBpcyBzbyBhYnJ1cHQuIENhbiB5b3UgcmVwb3J0IGFueXRoaW5nIGVsc2UgYWJvdXQgdGhlIG91dGNvbWUsIHNwZWNpZmljYWxseSBJQ1UtcmVsYXRlZCwgaW4gdGhlIHByZXZpb3VzIHBhcmFncmFwaD8gSW4gdGhlIGxhc3Qgc2VudGVuY2UsIHlvdSB3YW50IHRvIG1lbnRpb24gd2UgYXJlIGZvY3VzaW5nIG9uIElDVSBhZG1pc3Npb25zIGluIHRoaXMgcGFwZXIgYXMgdGhlIG91dGNvbWUgbWVhc3VyZSBvZiBpbnRlcmVzdC4qGyIVMTA5MTA1ODM2MTkyNzg2MDQyNDgwKAA4ADCt58PblTI4ncng25UyQowECgtBQUFCVDl0VFhwcxILQUFBQlQ5dFRYb0kajAEKCXRleHQvaHRtbBJ/VGhpcyB3b3VsZCBiZSBhIGdvb2QgcGxhY2UgdG8gbWVudGlvbiB0aGF0IHRoaXMgaGFzIG5vdCBiZWVuIGRvbmUgYW5kIGVtcGhhc2l6ZSB3aHkgaXQgaXMgaW1wb3J0YW50IHRvIGZvY3VzIG9uIElDVSBhZG1pc3Npb25zLiKNAQoKdGV4dC9wbGFpbhJ/VGhpcyB3b3VsZCBiZSBhIGdvb2QgcGxhY2UgdG8gbWVudGlvbiB0aGF0IHRoaXMgaGFzIG5vdCBiZWVuIGRvbmUgYW5kIGVtcGhhc2l6ZSB3aHkgaXQgaXMgaW1wb3J0YW50IHRvIGZvY3VzIG9uIElDVSBhZG1pc3Npb25zLiobIhUxMDkxMDU4MzYxOTI3ODYwNDI0ODAoADgAMJ3J4NuVMjidyeDblTJaDG11eWRtdWp1NGtvNXICIAB4AJoBBggAEAAYAKoBgQESf1RoaXMgd291bGQgYmUgYSBnb29kIHBsYWNlIHRvIG1lbnRpb24gdGhhdCB0aGlzIGhhcyBub3QgYmVlbiBkb25lIGFuZCBlbXBoYXNpemUgd2h5IGl0IGlzIGltcG9ydGFudCB0byBmb2N1cyBvbiBJQ1UgYWRtaXNzaW9ucy6wAQC4AQBKEQoKdGV4dC9wbGFpbhIDVGhlWgxzYm9kaXN4Y2x2cTRyAiAAeACaAQYIABAAGACqAZQCEpECVGhlIHRyYW5zaXRpb24gdG8gdGhpcyBwYXJhZ3JhcGggaXMgc28gYWJydXB0LiBDYW4geW91IHJlcG9ydCBhbnl0aGluZyBlbHNlIGFib3V0IHRoZSBvdXRjb21lLCBzcGVjaWZpY2FsbHkgSUNVLXJlbGF0ZWQsIGluIHRoZSBwcmV2aW91cyBwYXJhZ3JhcGg/IEluIHRoZSBsYXN0IHNlbnRlbmNlLCB5b3Ugd2FudCB0byBtZW50aW9uIHdlIGFyZSBmb2N1c2luZyBvbiBJQ1UgYWRtaXNzaW9ucyBpbiB0aGlzIHBhcGVyIGFzIHRoZSBvdXRjb21lIG1lYXN1cmUgb2YgaW50ZXJlc3QusAEAuAEAGK3nw9uVMiCdyeDblTIwAEIPa2l4LnJsdWw3MG1lcjZqIpMCCgtBQUFCVDl0VFlZMBLdAQoLQUFBQlQ5dFRZWTASC0FBQUJUOXRUWVkwGg0KCXRleHQvaHRtbBIAIg4KCnRleHQvcGxhaW4SACobIhUxMDkxMDU4MzYxOTI3ODYwNDI0ODAoADgAMMTauOGVMjia37jhlTJKPQokYXBwbGljYXRpb24vdm5kLmdvb2dsZS1hcHBzLmRvY3MubWRzGhXC19rkAQ8aDQoJCgMtMTkQARgAEAFaDGlwZXljY3lhd3k4ZHICIAB4AIIBFHN1Z2dlc3QuZDllb3RrOGt5MGp3mgEGCAAQABgAsAEAuAEAGMTauOGVMiCa37jhlTIwAEIUc3VnZ2VzdC5kOWVvdGs4a3kwancipQIKC0FBQUJUOXRUWU9jEu8BCgtBQUFCVDl0VFlPYxILQUFBQlQ5dFRZT2MaDQoJdGV4dC9odG1sEgAiDgoKdGV4dC9wbGFpbhIAKhsiFTEwOTEwNTgzNjE5Mjc4NjA0MjQ4MCgAOAAwr7je4JUyOPzL3uCVMkpPCiRhcHBsaWNhdGlvbi92bmQuZ29vZ2xlLWFwcHMuZG9jcy5tZHMaJ8LX2uQBIQofCg4KCENPVklELTE5EAEYABILCgVDT1ZJRBABGAAYAVoMdTAxdThjc2htZTVkcgIgAHgAggEUc3VnZ2VzdC53OXdnN3hyYmtuNGeaAQYIABAAGACwAQC4AQAYr7je4JUyIPzL3uCVMjAAQhRzdWdnZXN0Lnc5d2c3eHJia240ZyKMBQoLQUFBQlQ5dFRYbmMS2gQKC0FBQUJUOXRUWG5jEgtBQUFCVDl0VFhuYxogCgl0ZXh0L2h0bWwSE2luIHdoYXQgdGltZSBmcmFtZT8iIQoKdGV4dC9wbGFpbhITaW4gd2hhdCB0aW1lIGZyYW1lPyobIhUxMDkxMDU4MzYxOTI3ODYwNDI0ODAoADgAMKOQuduVMjiuvfbmlTJCzwIKC0FBQUJVUUx2MWtnEgtBQUFCVDl0VFhuYxpSCgl0ZXh0L2h0bWwSRVRoYW5rIHlvdSBEci4gQW5zYXJpIGZvciB5b3VyIGNvbW1lbnQuPGJyPjxicj5UaGlzIG51bWJlciBpcyBpbiB0b3RhbCJNCgp0ZXh0L3BsYWluEj9UaGFuayB5b3UgRHIuIEFuc2FyaSBmb3IgeW91ciBjb21tZW50LgoKVGhpcyBudW1iZXIgaXMgaW4gdG90YWwqGyIVMTA1NDgwNjQ1NTYyODU2Mjg4OTU5KAA4ADCuvfbmlTI4rr325pUyWgxhc2J4bHhodmp6a2pyAiAAeACaAQYIABAAGACqAUcSRVRoYW5rIHlvdSBEci4gQW5zYXJpIGZvciB5b3VyIGNvbW1lbnQuPGJyPjxicj5UaGlzIG51bWJlciBpcyBpbiB0b3RhbEpBCgp0ZXh0L3BsYWluEjNraWxsaW5nIHdoaWNoIGtpbGxlZCBvdmVyIDcgbWlsbGlvbiBwZW9wbGUgZ2xvYmFsbHlaDHFmZHNzdXc2bmh0cnICIAB4AJoBBggAEAAYAKoBFRITaW4gd2hhdCB0aW1lIGZyYW1lP7ABALgBABijkLnblTIgrr325pUyMABCEGtpeC5vbDRpbmVnb3dvbmYimQYKC0FBQUJUOXRUWUdVEucFCgtBQUFCVDl0VFlHVRILQUFBQlQ5dFRZR1UaeQoJdGV4dC9odG1sEmxTaG91bGRuJiMzOTt0IHdlIGNhbGwgdGhlbSBMb3cgdnMgSGlnaD8gRm9yIExlc3MgYW5kIE1vcmUsIHlvdSBzaG91bGQgc2F5IGxlc3MgdGhhbiB3aGF0wqBvciBtb3JlIHRoYW4gd2hhdC4idgoKdGV4dC9wbGFpbhJoU2hvdWxkbid0IHdlIGNhbGwgdGhlbSBMb3cgdnMgSGlnaD8gRm9yIExlc3MgYW5kIE1vcmUsIHlvdSBzaG91bGQgc2F5IGxlc3MgdGhhbiB3aGF0wqBvciBtb3JlIHRoYW4gd2hhdC4qGyIVMTA5MTA1ODM2MTkyNzg2MDQyNDgwKAA4ADCDrK/flTI4oOux35UyQoQCCgtBQUFCVDl0VFlHWRILQUFBQlQ5dFRZR1UaNQoJdGV4dC9odG1sEihXaHkgYXJlIHdlIHRha2luZyBBREkgNSBhcyBoaWdoIG5vdCBsb3c/IjYKCnRleHQvcGxhaW4SKFdoeSBhcmUgd2UgdGFraW5nIEFESSA1IGFzIGhpZ2ggbm90IGxvdz8qGyIVMTA5MTA1ODM2MTkyNzg2MDQyNDgwKAA4ADCg67HflTI4oOux35UyWgw0MnZvOTNvNjcya2lyAiAAeACaAQYIABAAGACqASoSKFdoeSBhcmUgd2UgdGFraW5nIEFESSA1IGFzIGhpZ2ggbm90IGxvdz+wAQC4AQBKEgoKdGV4dC9wbGFpbhIETGVzc1oMZGd5eG9xZHJidXkycgIgAHgAmgEGCAAQABgAqgFuEmxTaG91bGRuJiMzOTt0IHdlIGNhbGwgdGhlbSBMb3cgdnMgSGlnaD8gRm9yIExlc3MgYW5kIE1vcmUsIHlvdSBzaG91bGQgc2F5IGxlc3MgdGhhbiB3aGF0wqBvciBtb3JlIHRoYW4gd2hhdC6wAQC4AQAYg6yv35UyIKDrsd+VMjAAQhBraXguang1enU1bmI0d2Q3IrQGCgtBQUFCVDl0VFlHTRKCBgoLQUFBQlQ5dFRZR00SC0FBQUJUOXRUWUdNGrkBCgl0ZXh0L2h0bWwSqwFUaGlzIG1hZGUgbWUgdGhpbmsgYWJvdXQgdGhlIHdheSB3ZSBjYXRlZ29yaXppbmcgemlwY29kZXMgaW50byBsb3cgYW5kIGhpZ2ggZGlzYWR2YW50YWdlZCBhcmVhcy4gVGhpc8KgIGZpZ3VyZSBzaG93cyBTaGllbGQgaGF2aW5nIG1vcmUgY2VudGVycyBpbiBsb3cgZGlzYWR2YW50YWdlZCBhcmVhcy4iugEKCnRleHQvcGxhaW4SqwFUaGlzIG1hZGUgbWUgdGhpbmsgYWJvdXQgdGhlIHdheSB3ZSBjYXRlZ29yaXppbmcgemlwY29kZXMgaW50byBsb3cgYW5kIGhpZ2ggZGlzYWR2YW50YWdlZCBhcmVhcy4gVGhpc8KgIGZpZ3VyZSBzaG93cyBTaGllbGQgaGF2aW5nIG1vcmUgY2VudGVycyBpbiBsb3cgZGlzYWR2YW50YWdlZCBhcmVhcy4qGyIVMTA5MTA1ODM2MTkyNzg2MDQyNDgwKAA4ADDQ66rflTI4vsG34ZUySm0KCnRleHQvcGxhaW4SX0ZpZ3VyZSA0OiBUcmVuZHMgaW4gQ09WSUQgSUNVIGFkbWlzc2lvbiByYXRlcyBhbmQgU0hJRUxEIHRlc3QgY2VudGVyIGFjcm9zcyB6aXAgY29kZXMgb3ZlciB0aW1lWgx1NnpuZDZ1cWRyYWVyAiAAeACaAQYIABAAGACqAa4BEqsBVGhpcyBtYWRlIG1lIHRoaW5rIGFib3V0IHRoZSB3YXkgd2UgY2F0ZWdvcml6aW5nIHppcGNvZGVzIGludG8gbG93IGFuZCBoaWdoIGRpc2FkdmFudGFnZWQgYXJlYXMuIFRoaXPCoCBmaWd1cmUgc2hvd3MgU2hpZWxkIGhhdmluZyBtb3JlIGNlbnRlcnMgaW4gbG93IGRpc2FkdmFudGFnZWQgYXJlYXMusAEAuAEAGNDrqt+VMiC+wbfhlTIwAEIQa2l4LnQycW1kOTNiemlucSLaAwoLQUFBQlQ5dFRYbzQSpAMKC0FBQUJUOXRUWG80EgtBQUFCVDl0VFhvNBoNCgl0ZXh0L2h0bWwSACIOCgp0ZXh0L3BsYWluEgAqGyIVMTA5MTA1ODM2MTkyNzg2MDQyNDgwKAA4ADCQw9LblTI48sfS25UySoMCCiRhcHBsaWNhdGlvbi92bmQuZ29vZ2xlLWFwcHMuZG9jcy5tZHMa2gHC19rkAdMBCtABCmAKWkZhbGwgMjAyMCwgU0hJRUxEIHByb2Nlc3NlZCBsZXNzIHRoYW4gNSwwMDAgdGVzdHM7IGJ5IE1heSAyMDIxLCBpdCBwcm9jZXNzZWQgODUsNTAwIHRlc3RzOxABGAASagpkdGhlIEZmYWxsIG9mIDIwMjAsIFNISUVMRCBwcm9jZXNzZWQgbGVzcyB0aGFuIDUsMDAwIHRlc3RzOyBieSBNYXkgMjAyMSwgaXQgcHJvY2Vzc2VkIDg1LDUwMCB0ZXN0czsgYRABGAEYAVoMdHU2bGVvcXJwMG9tcgIgAHgAggEUc3VnZ2VzdC4zeDRvdnBsdmU4NWeaAQYIABAAGACwAQC4AQAYkMPS25UyIPLH0tuVMjAAQhRzdWdnZXN0LjN4NG92cGx2ZTg1ZyKRAwoLQUFBQlQ5dFRZT1ES2wIKC0FBQUJUOXRUWU9REgtBQUFCVDl0VFlPURoNCgl0ZXh0L2h0bWwSACIOCgp0ZXh0L3BsYWluEgAqGyIVMTA5MTA1ODM2MTkyNzg2MDQyNDgwKAA4ADDJ69zglTI4kvLc4JUySroBCiRhcHBsaWNhdGlvbi92bmQuZ29vZ2xlLWFwcHMuZG9jcy5tZHMakQHC19rkAYoBCocBCi8KKXppcCBjb2RlIGxldmVsJ3Mgc29jaW9lY29ub21pYyBzdGF0dXMsIG9uEAEYABJSCkxzb2Npb2Vjb25vbWljIHN0YXR1cyBhdGluIHRoZSB6aXAgY29kZSBsZXZlbCwgb24gdGhlIGltcGFjdCBlZmZlY3RpdmVuZXNzIG9mEAEYABgBWgxjNG5tcWx4MmVkNTNyAiAAeACCARRzdWdnZXN0Lnl0cnlyMnJ6aW13epoBBggAEAAYALABALgBABjJ69zglTIgkvLc4JUyMABCFHN1Z2dlc3QueXRyeXIycnppbXd6IpoCCgtBQUFCVDl0VFhvMBLkAQoLQUFBQlQ5dFRYbzASC0FBQUJUOXRUWG8wGg0KCXRleHQvaHRtbBIAIg4KCnRleHQvcGxhaW4SACobIhUxMDkxMDU4MzYxOTI3ODYwNDI0ODAoADgAMMvq0NuVMjjC79DblTJKRAokYXBwbGljYXRpb24vdm5kLmdvb2dsZS1hcHBzLmRvY3MubWRzGhzC19rkARYKFAoHCgFGEAEYABIHCgFmEAEYABgBWgw0c210M3RhMW44cTZyAiAAeACCARRzdWdnZXN0LjhydXphcmZ4Nmh3MZoBBggAEAAYALABALgBABjL6tDblTIgwu/Q25UyMABCFHN1Z2dlc3QuOHJ1emFyZng2aHcxIrYCCgtBQUFCVDl0VFg1NBKAAgoLQUFBQlQ5dFRYNTQSC0FBQUJUOXRUWDU0Gg0KCXRleHQvaHRtbBIAIg4KCnRleHQvcGxhaW4SACobIhUxMDkxMDU4MzYxOTI3ODYwNDI0ODAoADgAMILr0N2VMjje97bflTJKYAokYXBwbGljYXRpb24vdm5kLmdvb2dsZS1hcHBzLmRvY3MubWRzGjjC19rkATIKMAoQCgpzdW1tYXJpemVzEAEYABIaChRwcm92aWRlIGEgc3VtbWFyeSBvZhABGAAYAVoMbnRvYnB2Y2NlOGJucgIgAHgAggEUc3VnZ2VzdC41NnEzZnlldTVmMmeaAQYIABAAGACwAQC4AQAYguvQ3ZUyIN73tt+VMjAAQhRzdWdnZXN0LjU2cTNmeWV1NWYyZyKaAgoLQUFBQlQ5dFRZR0ES5AEKC0FBQUJUOXRUWUdBEgtBQUFCVDl0VFlHQRoNCgl0ZXh0L2h0bWwSACIOCgp0ZXh0L3BsYWluEgAqGyIVMTA5MTA1ODM2MTkyNzg2MDQyNDgwKAA4ADDQ9Z3flTI4pvmd35UySkQKJGFwcGxpY2F0aW9uL3ZuZC5nb29nbGUtYXBwcy5kb2NzLm1kcxocwtfa5AEWEhQKEAoKKEZpZ3VyZSA0KRABGAAQAVoMbjRqaHZzaW8xcWJ1cgIgAHgAggEUc3VnZ2VzdC5ocW5rbXY1YzEzejaaAQYIABAAGACwAQC4AQAY0PWd35UyIKb5nd+VMjAAQhRzdWdnZXN0LmhxbmttdjVjMTN6NiKGBQoLQUFBQlQ5dFRZZncS1AQKC0FBQUJUOXRUWWZ3EgtBQUFCVDl0VFlmdxpfCgl0ZXh0L2h0bWwSUkNyZWF0ZSBhIHRhYmxlIG9mIGFsbCB2YXJpYWJsZXMgd2l0aCBhbGwgZGVmaW5pdGlvbnMgYW5kIHN1bW1hcnkgc3RhdHMgKG1lYW4sIFNEKS4iYAoKdGV4dC9wbGFpbhJSQ3JlYXRlIGEgdGFibGUgb2YgYWxsIHZhcmlhYmxlcyB3aXRoIGFsbCBkZWZpbml0aW9ucyBhbmQgc3VtbWFyeSBzdGF0cyAobWVhbiwgU0QpLiobIhUxMDkxMDU4MzYxOTI3ODYwNDI0ODAoADgAMNqm/eGVMjiDoqvnlTJCkgEKC0FBQUJVUUx2MWxvEgtBQUFCVDl0VFlmdxoRCgl0ZXh0L2h0bWwSBFN1cmUiEgoKdGV4dC9wbGFpbhIEU3VyZSobIhUxMDU0ODA2NDU1NjI4NTYyODg5NTkoADgAMIOiq+eVMjiDoqvnlTJaDGgyaWx1cmM0bHZsYXICIAB4AJoBBggAEAAYAKoBBhIEU3VyZUo7Cgp0ZXh0L3BsYWluEi1CZWxvdyBpcyBhIGJyaWVmIGRlc2NyaXB0aW9uIG9mIGVhY2ggdmFyaWFibGVaDGk1NWUzMGhkZnJnY3ICIAB4AJoBBggAEAAYAKoBVBJSQ3JlYXRlIGEgdGFibGUgb2YgYWxsIHZhcmlhYmxlcyB3aXRoIGFsbCBkZWZpbml0aW9ucyBhbmQgc3VtbWFyeSBzdGF0cyAobWVhbiwgU0QpLrABALgBABjapv3hlTIgg6Kr55UyMABCEGtpeC5paHgyMm1jbzJ6cDUipQIKC0FBQUJUOXRUWUc4Eu8BCgtBQUFCVDl0VFlHOBILQUFBQlQ5dFRZRzgaDQoJdGV4dC9odG1sEgAiDgoKdGV4dC9wbGFpbhIAKhsiFTEwOTEwNTgzNjE5Mjc4NjA0MjQ4MCgAOAAw/MG335UyOPzBt9+VMkpPCiRhcHBsaWNhdGlvbi92bmQuZ29vZ2xlLWFwcHMuZG9jcy5tZHMaJ8LX2uQBIQofCg4KCENPVklELTE5EAEYABILCgVDT1ZJRBABGAAYAVoMMXB6b3ZqcTdqam83cgIgAHgAggEUc3VnZ2VzdC56NW1nZGJ3Y2RqZ2GaAQYIABAAGACwAQC4AQAY/MG335UyIPzBt9+VMjAAQhRzdWdnZXN0Lno1bWdkYndjZGpnYSKjAgoLQUFBQlQ5dFRZRzQS7gEKC0FBQUJUOXRUWUc0EgtBQUFCVDl0VFlHNBoNCgl0ZXh0L2h0bWwSACIOCgp0ZXh0L3BsYWluEgAqGyIVMTA5MTA1ODM2MTkyNzg2MDQyNDgwKAA4ADDgrLfflTI4tLC335UySk8KJGFwcGxpY2F0aW9uL3ZuZC5nb29nbGUtYXBwcy5kb2NzLm1kcxonwtfa5AEhCh8KDgoIQ09WSUQtMTkQARgAEgsKBUNPVklEEAEYABgBWgwyZzZoOTI5ZmJkNG9yAiAAeACCARNzdWdnZXN0LjNyNjB1Zmx1czZ6mgEGCAAQABgAsAEAuAEAGOCst9+VMiC0sLfflTIwAEITc3VnZ2VzdC4zcjYwdWZsdXM2eiKxAgoLQUFBQlQ5dFRZRzAS/AEKC0FBQUJUOXRUWUcwEgtBQUFCVDl0VFlHMBoNCgl0ZXh0L2h0bWwSACIOCgp0ZXh0L3BsYWluEgAqGyIVMTA5MTA1ODM2MTkyNzg2MDQyNDgwKAA4ADCHmrfflTI4y52335UySl0KJGFwcGxpY2F0aW9uL3ZuZC5nb29nbGUtYXBwcy5kb2NzLm1kcxo1wtfa5AEvCi0KEwoNc29jaW9lY29ub21pYxABGAASFAoOc29jaW8tZWNvbm9taWMQARgAGAFaDGM4anNzYWZid2Zzc3ICIAB4AIIBE3N1Z2dlc3QubDFsdGhmZHhneG2aAQYIABAAGACwAQC4AQAYh5q335UyIMudt9+VMjAAQhNzdWdnZXN0LmwxbHRoZmR4Z3htIuAHCgtBQUFCVDl0VFh1VRKuBwoLQUFBQlQ5dFRYdVUSC0FBQUJUOXRUWHVVGukBCgl0ZXh0L2h0bWwS2wFNYXliZSBhZGQgYSByZWZlcmVuY2UgdG8ganVzdGlmeSB3aHkgd2UgZGl2aWRlwqBpbnRvIHR3byBncm91cHMgYW5kIGRvIG5vdCB1c2UgdGhlIGNvbnRpbnVvdXMgbWVhc3VyZS4gQnkgdGhlIHdheSwgZGlkIHlvdSBjaGVjayBpZiB0aGUgcmVzdWx0cyBhcmUgZGlmZmVyZW50IGlmIHdlIHVzZSB0aGUgQURJIEluZGV4IGFzIGEgY29udGludW91c8KgbnVtZXJpY2FswqB2YXJpYWJsZT8i6gEKCnRleHQvcGxhaW4S2wFNYXliZSBhZGQgYSByZWZlcmVuY2UgdG8ganVzdGlmeSB3aHkgd2UgZGl2aWRlwqBpbnRvIHR3byBncm91cHMgYW5kIGRvIG5vdCB1c2UgdGhlIGNvbnRpbnVvdXMgbWVhc3VyZS4gQnkgdGhlIHdheSwgZGlkIHlvdSBjaGVjayBpZiB0aGUgcmVzdWx0cyBhcmUgZGlmZmVyZW50IGlmIHdlIHVzZSB0aGUgQURJIEluZGV4IGFzIGEgY29udGludW91c8KgbnVtZXJpY2FswqB2YXJpYWJsZT8qGyIVMTA5MTA1ODM2MTkyNzg2MDQyNDgwKAA4ADDimdnclTI44pnZ3JUySogBCgp0ZXh0L3BsYWluEnpzcyBEaXNhZHZhbnRhZ2Vk4oCdIChzY29yZXMgMSB0aHJvdWdoIDQpIGFuZCDigJxNb3JlIERpc2FkdmFudGFnZWTigJ0gKHNjb3JlcyA1IHRocm91Z2ggOSkgYmFzZWQgb24gc29jaW9lY29ub21pYyBmYWN0b3JzLloMd2I1NXJpM2I1MWtxcgIgAHgAmgEGCAAQABgAqgHeARLbAU1heWJlIGFkZCBhIHJlZmVyZW5jZSB0byBqdXN0aWZ5IHdoeSB3ZSBkaXZpZGXCoGludG8gdHdvIGdyb3VwcyBhbmQgZG8gbm90IHVzZSB0aGUgY29udGludW91cyBtZWFzdXJlLiBCeSB0aGUgd2F5LCBkaWQgeW91IGNoZWNrIGlmIHRoZSByZXN1bHRzIGFyZSBkaWZmZXJlbnQgaWYgd2UgdXNlIHRoZSBBREkgSW5kZXggYXMgYSBjb250aW51b3VzwqBudW1lcmljYWzCoHZhcmlhYmxlP7ABALgBABjimdnclTIg4pnZ3JUyMABCEGtpeC45MmJpY25tY21idW4ilAIKC0FBQUJUOXRUWDNNEt4BCgtBQUFCVDl0VFgzTRILQUFBQlQ5dFRYM00aDQoJdGV4dC9odG1sEgAiDgoKdGV4dC9wbGFpbhIAKhsiFTEwOTEwNTgzNjE5Mjc4NjA0MjQ4MCgAOAAw3PDF3ZUyOMD0xd2VMko+CiRhcHBsaWNhdGlvbi92bmQuZ29vZ2xlLWFwcHMuZG9jcy5tZHMaFsLX2uQBEBIOCgoKBGp1c3QQARgAEAFaDGhteDQ5dDhxZGtnMXICIAB4AIIBFHN1Z2dlc3QucDNvMDRlbHdjYjF3mgEGCAAQABgAsAEAuAEAGNzwxd2VMiDA9MXdlTIwAEIUc3VnZ2VzdC5wM28wNGVsd2NiMXcilAIKC0FBQUJUOXRUWUY4Et4BCgtBQUFCVDl0VFlGOBILQUFBQlQ5dFRZRjgaDQoJdGV4dC9odG1sEgAiDgoKdGV4dC9wbGFpbhIAKhsiFTEwOTEwNTgzNjE5Mjc4NjA0MjQ4MCgAOAAwgr2c35UyOKjEnN+VMko+CiRhcHBsaWNhdGlvbi92bmQuZ29vZ2xlLWFwcHMuZG9jcy5tZHMaFsLX2uQBEBoOCgoKBHJhdGUQARgAEAFaDGRyaTI1OHRwd3ZybXICIAB4AIIBFHN1Z2dlc3QudDd3dGFpY21icGV3mgEGCAAQABgAsAEAuAEAGIK9nN+VMiCoxJzflTIwAEIUc3VnZ2VzdC50N3d0YWljbWJwZXciogIKC0FBQUJUOVVLZW9rEuwBCgtBQUFCVDlVS2VvaxILQUFBQlQ5VUtlb2saDQoJdGV4dC9odG1sEgAiDgoKdGV4dC9wbGFpbhIAKhsiFTEwOTEwNTgzNjE5Mjc4NjA0MjQ4MCgAOAAwhpunyZUyOIqfp8mVMkpMCiRhcHBsaWNhdGlvbi92bmQuZ29vZ2xlLWFwcHMuZG9jcy5tZHMaJMLX2uQBHgocCg0KB1RoZSBsYWcQARgAEgkKA0xhZxABGAAYAVoMMnN2Ymo2bDA0c2xkcgIgAHgAggEUc3VnZ2VzdC55bnliZXNoZ24xOW6aAQYIABAAGACwAQC4AQAYhpunyZUyIIqfp8mVMjAAQhRzdWdnZXN0LnlueWJlc2hnbjE5biKhAgoLQUFBQlQ5VUtlcE0S6wEKC0FBQUJUOVVLZXBNEgtBQUFCVDlVS2VwTRoNCgl0ZXh0L2h0bWwSACIOCgp0ZXh0L3BsYWluEgAqGyIVMTA5MTA1ODM2MTkyNzg2MDQyNDgwKAA4ADDezL7JlTI4w9C+yZUySksKJGFwcGxpY2F0aW9uL3ZuZC5nb29nbGUtYXBwcy5kb2NzLm1kcxojwtfa5AEdChsKCgoEdGhhdBABGAASCwoFd2hpY2gQARgAGAFaDGRjeHdkdGE1MXVlOXICIAB4AIIBFHN1Z2dlc3QudnA3N2ZjMTM3bHJnmgEGCAAQABgAsAEAuAEAGN7MvsmVMiDD0L7JlTIwAEIUc3VnZ2VzdC52cDc3ZmMxMzdscmciggMKC0FBQUJUOVVLZW9nEswCCgtBQUFCVDlVS2VvZxILQUFBQlQ5VUtlb2caDQoJdGV4dC9odG1sEgAiDgoKdGV4dC9wbGFpbhIAKhsiFTEwOTEwNTgzNjE5Mjc4NjA0MjQ4MCgAOAAwtNulyZUyOOXfpcmVMkqrAQokYXBwbGljYXRpb24vdm5kLmdvb2dsZS1hcHBzLmRvY3MubWRzGoIBwtfa5AF8CnoKMwotbWFpbnRhaW5pbmcgdGhlIG51bWJlciBvZiB0ZXN0aW5nIGNlbnRlcnMgYW5kEAEYABJBCjtub3Qgb25seSBtYWludGFpbmluZyB0aGUgbnVtYmVyIG9mIHRlc3RpbmcgY2VudGVycyBidXQgYWxzbxABGAAYAVoMNWs4aHIzd2Izc3V5cgIgAHgAggEUc3VnZ2VzdC41d2k4czNmaTM0c2eaAQYIABAAGACwAQC4AQAYtNulyZUyIOXfpcmVMjAAQhRzdWdnZXN0LjV3aThzM2ZpMzRzZyKRAgoLQUFBQlQ5VUtlcEkS2wEKC0FBQUJUOVVLZXBJEgtBQUFCVDlVS2VwSRoNCgl0ZXh0L2h0bWwSACIOCgp0ZXh0L3BsYWluEgAqGyIVMTA5MTA1ODM2MTkyNzg2MDQyNDgwKAA4ADChsb7JlTI4pLW+yZUySjsKJGFwcGxpY2F0aW9uL3ZuZC5nb29nbGUtYXBwcy5kb2NzLm1kcxoTwtfa5AENGgsKBwoBLBABGAAQAVoMYWQxa2hvb281MXlkcgIgAHgAggEUc3VnZ2VzdC5xbGNwd25weWI2bTSaAQYIABAAGACwAQC4AQAYobG+yZUyIKS1vsmVMjAAQhRzdWdnZXN0LnFsY3B3bnB5YjZtNCLwAgoLQUFBQlQ5VUtlb3MSugIKC0FBQUJUOVVLZW9zEgtBQUFCVDlVS2VvcxoNCgl0ZXh0L2h0bWwSACIOCgp0ZXh0L3BsYWluEgAqGyIVMTA5MTA1ODM2MTkyNzg2MDQyNDgwKAA4ADDT56/JlTI4jdfv25UySpkBCiRhcHBsaWNhdGlvbi92bmQuZ29vZ2xlLWFwcHMuZG9jcy5tZHMaccLX2uQBawppCjAKKnRvIG1pdGlnYXRlIHRoZSBpbXBhY3Qgb2YgZnV0dXJlIHBhbmRlbWljcxABGAASMwotaW4gbWl0aWdhdGluZyB0aGUgb3V0Y29tZSBvZiBmdXR1cmUgcGFuZGVtaWNzEAEYABgBWgxvd3djOXptaGxnZWFyAiAAeACCARRzdWdnZXN0LnpoajMzaHU3eXJhbZoBBggAEAAYALABALgBABjT56/JlTIgjdfv25UyMABCFHN1Z2dlc3QuemhqMzNodTd5cmFtIpwCCgtBQUFCVDl0VFgxcxLmAQoLQUFBQlQ5dFRYMXMSC0FBQUJUOXRUWDFzGg0KCXRleHQvaHRtbBIAIg4KCnRleHQvcGxhaW4SACobIhUxMDkxMDU4MzYxOTI3ODYwNDI0ODAoADgAMKS1ut2VMjji4brdlTJKRgokYXBwbGljYXRpb24vdm5kLmdvb2dsZS1hcHBzLmRvY3MubWRzGh7C19rkARgaFgoSCgwsIHNpbWlsYXIgdG8QARgAEAFaDGczbGJtd3VtZ2FwaXICIAB4AIIBFHN1Z2dlc3QuNXNteDlycjFpNXFymgEGCAAQABgAsAEAuAEAGKS1ut2VMiDi4brdlTIwAEIUc3VnZ2VzdC41c214OXJyMWk1cXIipQIKC0FBQUJUOVVLZXBVEu8BCgtBQUFCVDlVS2VwVRILQUFBQlQ5VUtlcFUaDQoJdGV4dC9odG1sEgAiDgoKdGV4dC9wbGFpbhIAKhsiFTEwOTEwNTgzNjE5Mjc4NjA0MjQ4MCgAOAAw7Y+/yZUyOMOTv8mVMkpPCiRhcHBsaWNhdGlvbi92bmQuZ29vZ2xlLWFwcHMuZG9jcy5tZHMaJ8LX2uQBIQofCg4KCENPVklELTE5EAEYABILCgVDT1ZJRBABGAAYAVoMN3F3amJydzdvYm1ycgIgAHgAggEUc3VnZ2VzdC5yYzViZm5sMHE2NHeaAQYIABAAGACwAQC4AQAY7Y+/yZUyIMOTv8mVMjAAQhRzdWdnZXN0LnJjNWJmbmwwcTY0dyL/AQoLQUFBQlQ5dFRYc3MSzQEKC0FBQUJUOXRUWHNzEgtBQUFCVDl0VFhzcxoaCgl0ZXh0L2h0bWwSDXdoaWNoIGZpZ3VyZT8iGwoKdGV4dC9wbGFpbhINd2hpY2ggZmlndXJlPyobIhUxMDkxMDU4MzYxOTI3ODYwNDI0ODAoADgAMNTru9yVMjjU67vclTJKGQoKdGV4dC9wbGFpbhILdGhpcyBmaWd1cmVaC2lha2RwMjN2aDE5cgIgAHgAmgEGCAAQABgAqgEPEg13aGljaCBmaWd1cmU/sAEAuAEAGNTru9yVMiDU67vclTIwAEIQa2l4LmRtMGh1dXl4cG03bCKQAgoLQUFBQlQ5VUtlb28S2gEKC0FBQUJUOVVLZW9vEgtBQUFCVDlVS2VvbxoNCgl0ZXh0L2h0bWwSACIOCgp0ZXh0L3BsYWluEgAqGyIVMTA5MTA1ODM2MTkyNzg2MDQyNDgwKAA4ADDC0q7JlTI4w9auyZUySjsKJGFwcGxpY2F0aW9uL3ZuZC5nb29nbGUtYXBwcy5kb2NzLm1kcxoTwtfa5AENEgsKBwoBLBABGAAQAVoLYjJ5MnhyajBnZmNyAiAAeACCARRzdWdnZXN0Ljc1aG5iY2s4dnJrepoBBggAEAAYALABALgBABjC0q7JlTIgw9auyZUyMABCFHN1Z2dlc3QuNzVobmJjazh2cmt6IpwFCgtBQUFCVDl0VFgzNBLqBAoLQUFBQlQ5dFRYMzQSC0FBQUJUOXRUWDM0GnMKCXRleHQvaHRtbBJmV2UgZG9uJiMzOTt0IG5lZWQgdG8gcmVwZWF0IG91cnNlbHZlcy4gV2Ugc2hvdWxkIGNsZWFybHkgZGVmaW5lIG91ciBJViBvbmNlIGFuZCB0aGVuIHVzZSBpdCBhZnRlcndhcmQuInAKCnRleHQvcGxhaW4SYldlIGRvbid0IG5lZWQgdG8gcmVwZWF0IG91cnNlbHZlcy4gV2Ugc2hvdWxkIGNsZWFybHkgZGVmaW5lIG91ciBJViBvbmNlIGFuZCB0aGVuIHVzZSBpdCBhZnRlcndhcmQuKhsiFTEwOTEwNTgzNjE5Mjc4NjA0MjQ4MCgAOAAwsMLI3ZUyOLDCyN2VMkqtAQoKdGV4dC9wbGFpbhKeAVdlIGNvbnNpZGVyZWQgdGhlIGVmZmVjdGl2ZSBudW1iZXIgb2YgU0hJRUxEIGNlbnRlcnMgdGhhdCBzZXJ2ZWQgdGhlIHppcCBjb2RlLCBpbnN0ZWFkIG9mIGp1c3QgdGhlIG51bWJlciBvZiBTSElFTEQgY2VudGVycyB0aGF0IGFyZSBsb2NhdGVkIGluIHRoaXMgemlwIGNvZGUuWgxtaXh2eXQ4amRtZWdyAiAAeACaAQYIABAAGACqAWgSZldlIGRvbiYjMzk7dCBuZWVkIHRvIHJlcGVhdCBvdXJzZWx2ZXMuIFdlIHNob3VsZCBjbGVhcmx5IGRlZmluZSBvdXIgSVYgb25jZSBhbmQgdGhlbiB1c2UgaXQgYWZ0ZXJ3YXJkLrABALgBABiwwsjdlTIgsMLI3ZUyMABCEGtpeC52bnFvYjJndXF3NHginAIKC0FBQUJUOXRUWDFvEuYBCgtBQUFCVDl0VFgxbxILQUFBQlQ5dFRYMW8aDQoJdGV4dC9odG1sEgAiDgoKdGV4dC9wbGFpbhIAKhsiFTEwOTEwNTgzNjE5Mjc4NjA0MjQ4MCgAOAAwkbS53ZUyOO/Cud2VMkpGCiRhcHBsaWNhdGlvbi92bmQuZ29vZ2xlLWFwcHMuZG9jcy5tZHMaHsLX2uQBGBoWChIKDCwgc2ltaWxhciB0bxABGAAQAVoMN3EwNHI1b2VqbDJwcgIgAHgAggEUc3VnZ2VzdC5vb3EzazU0Z2xja22aAQYIABAAGACwAQC4AQAYkbS53ZUyIO/Cud2VMjAAQhRzdWdnZXN0Lm9vcTNrNTRnbGNrbSKRAgoLQUFBQlQ5dFRYMlES2wEKC0FBQUJUOXRUWDJREgtBQUFCVDl0VFgyURoNCgl0ZXh0L2h0bWwSACIOCgp0ZXh0L3BsYWluEgAqGyIVMTA5MTA1ODM2MTkyNzg2MDQyNDgwKAA4ADDPksXdlTI405bF3ZUySjsKJGFwcGxpY2F0aW9uL3ZuZC5nb29nbGUtYXBwcy5kb2NzLm1kcxoTwtfa5AENEgsKBwoBLBABGAAQAVoMYXJlY21xdDAxdWJjcgIgAHgAggEUc3VnZ2VzdC5tb3N2enQ1engzZ2WaAQYIABAAGACwAQC4AQAYz5LF3ZUyINOWxd2VMjAAQhRzdWdnZXN0Lm1vc3Z6dDV6eDNnZSKmAgoLQUFBQlQ5VUtlcFES8AEKC0FBQUJUOVVLZXBREgtBQUFCVDlVS2VwURoNCgl0ZXh0L2h0bWwSACIOCgp0ZXh0L3BsYWluEgAqGyIVMTA5MTA1ODM2MTkyNzg2MDQyNDgwKAA4ADCE977JlTI4svu+yZUySlAKJGFwcGxpY2F0aW9uL3ZuZC5nb29nbGUtYXBwcy5kb2NzLm1kcxoowtfa5AEiCiAKDgoIc3RhdHVzZXMQARgAEgwKBnN0YXR1cxABGAAYAVoMd3o5dXI0NTFsd3EwcgIgAHgAggEUc3VnZ2VzdC5zY2U0bG5kc3JoZnmaAQYIABAAGACwAQC4AQAYhPe+yZUyILL7vsmVMjAAQhRzdWdnZXN0LnNjZTRsbmRzcmhmeSKnBQoLQUFBQlQ5dFRYc28S9QQKC0FBQUJUOXRUWHNvEgtBQUFCVDl0VFhzbxpYCgl0ZXh0L2h0bWwSS1RyeSB5b3VyIGJlc3QgdG8gYXZvaWQgcGFzc2l2ZSBsYW5ndWFnZS4gRG8geW91IG1lYW4gY29sbGVjdGVkIG9yIGNvbXB1dGVkPyJZCgp0ZXh0L3BsYWluEktUcnkgeW91ciBiZXN0IHRvIGF2b2lkIHBhc3NpdmUgbGFuZ3VhZ2UuIERvIHlvdSBtZWFuIGNvbGxlY3RlZCBvciBjb21wdXRlZD8qGyIVMTA5MTA1ODM2MTkyNzg2MDQyNDgwKAA4ADDyu7rclTI4iJSc55UyQugBCgtBQUFCVVFMdjFsRRILQUFBQlQ5dFRYc28aMQoJdGV4dC9odG1sEiRJIGNoYW5nZWQgaXQgdG8gJnF1b3Q7Y29tcHV0ZWQmcXVvdDsiKAoKdGV4dC9wbGFpbhIaSSBjaGFuZ2VkIGl0IHRvICJjb21wdXRlZCIqGyIVMTA1NDgwNjQ1NTYyODU2Mjg4OTU5KAA4ADCIlJznlTI4iJSc55UyWgxvYzVrYmNiOHVweXZyAiAAeACaAQYIABAAGACqASYSJEkgY2hhbmdlZCBpdCB0byAmcXVvdDtjb21wdXRlZCZxdW90O0obCgp0ZXh0L3BsYWluEg13YXMgcmVjb3JkZWQuWgw5dWdkcGQ4MDR2ZnZyAiAAeACaAQYIABAAGACqAU0SS1RyeSB5b3VyIGJlc3QgdG8gYXZvaWQgcGFzc2l2ZSBsYW5ndWFnZS4gRG8geW91IG1lYW4gY29sbGVjdGVkIG9yIGNvbXB1dGVkP7ABALgBABjyu7rclTIgiJSc55UyMABCEGtpeC4zMGFtbWh0YW9kdjgiugIKC0FBQUJUOXRUWDFrEoQCCgtBQUFCVDl0VFgxaxILQUFBQlQ5dFRYMWsaDQoJdGV4dC9odG1sEgAiDgoKdGV4dC9wbGFpbhIAKhsiFTEwOTEwNTgzNjE5Mjc4NjA0MjQ4MCgAOAAw+ry43ZUyOM/muN2VMkpkCiRhcHBsaWNhdGlvbi92bmQuZ29vZ2xlLWFwcHMuZG9jcy5tZHMaPMLX2uQBNgo0ChMKDVdlIGZvY3VzZWQgb24QARgAEhsKFVRoZSBhbmFseXNpcyB1dGlsaXplZBABGAAYAVoMNnJvYngyaDB1MGk4cgIgAHgAggEUc3VnZ2VzdC5vanNldXdka3h6djWaAQYIABAAGACwAQC4AQAY+ry43ZUyIM/muN2VMjAAQhRzdWdnZXN0Lm9qc2V1d2RreHp2NSK4AwoLQUFBQlQ5VUtlb3cShgMKC0FBQUJUOVVLZW93EgtBQUFCVDlVS2VvdxooCgl0ZXh0L2h0bWwSG0lzIHRoaXMgY29ycmVjdD8gMyB0byAxMDA/ISIpCgp0ZXh0L3BsYWluEhtJcyB0aGlzIGNvcnJlY3Q/IDMgdG8gMTAwPyEqGyIVMTA5MTA1ODM2MTkyNzg2MDQyNDgwKAA4ADDfpLrJlTI4hpD75pUyQpIBCgtBQUFCVVFMdjFrcxILQUFBQlQ5VUtlb3caEQoJdGV4dC9odG1sEgRZZXMuIhIKCnRleHQvcGxhaW4SBFllcy4qGyIVMTA1NDgwNjQ1NTYyODU2Mjg4OTU5KAA4ADCGkPvmlTI4hpD75pUyWgxleWRueHR5NHIxOWpyAiAAeACaAQYIABAAGACqAQYSBFllcy5KEgoKdGV4dC9wbGFpbhIEMTAwJVoMY3kzZmljNDFmZ3N4cgIgAHgAmgEGCAAQABgAqgEdEhtJcyB0aGlzIGNvcnJlY3Q/IDMgdG8gMTAwPyGwAQC4AQAY36S6yZUyIIaQ++aVMjAAQhBraXguMTIyMXM5YnZ3d3h3IqYHCgtBQUFCVDl0VFh0TRL0BgoLQUFBQlQ5dFRYdE0SC0FBQUJUOXRUWHRNGl0KCXRleHQvaHRtbBJQRGlkbiYjMzk7dCB5b3Ugc2F5IHRoaXMgYWJvdmU/IFRoaXMgc2VudGVuY2UgYW5kIHRoZSBuZXh0IHNlZW0gdG8gYmUgcmVwZXRpdGl2ZS4iWgoKdGV4dC9wbGFpbhJMRGlkbid0IHlvdSBzYXkgdGhpcyBhYm92ZT8gVGhpcyBzZW50ZW5jZSBhbmQgdGhlIG5leHQgc2VlbSB0byBiZSByZXBldGl0aXZlLiobIhUxMDkxMDU4MzYxOTI3ODYwNDI0ODAoADgAMICaxdyVMjjRl6jnlTJCogMKC0FBQUJVUUx2MWxnEgtBQUFCVDl0VFh0TRpvCgl0ZXh0L2h0bWwSYlllcyB5b3UgYXJlIHJpZ2h0LiBJIHRoaW5rIGl0IHdvdWxkIGJlIGJldHRlcsKgdG8gZGVsZXRlIGFsbCBzZW50ZW5jZXMgYmVmb3JlICZxdW90O0ZpZ3VyZSAyJnF1b3Q7ImYKCnRleHQvcGxhaW4SWFllcyB5b3UgYXJlIHJpZ2h0LiBJIHRoaW5rIGl0IHdvdWxkIGJlIGJldHRlcsKgdG8gZGVsZXRlIGFsbCBzZW50ZW5jZXMgYmVmb3JlICJGaWd1cmUgMiIqGyIVMTA1NDgwNjQ1NTYyODU2Mjg4OTU5KAA4ADDRl6jnlTI40Zeo55UyWgx5Mjl2Ym9ydjZrZ3JyAiAAeACaAQYIABAAGACqAWQSYlllcyB5b3UgYXJlIHJpZ2h0LiBJIHRoaW5rIGl0IHdvdWxkIGJlIGJldHRlcsKgdG8gZGVsZXRlIGFsbCBzZW50ZW5jZXMgYmVmb3JlICZxdW90O0ZpZ3VyZSAyJnF1b3Q7SlUKCnRleHQvcGxhaW4SR1dlIHNvdXJjZWQgdGhlIGRhdGEgZnJvbSB0aGUgSUNVIGF0IExveW9sYSBVbml2ZXJzaXR5IENoaWNhZ28gSG9zcGl0YWwuWgw5cHhldWZhdXllNWRyAiAAeACaAQYIABAAGACqAVISUERpZG4mIzM5O3QgeW91IHNheSB0aGlzIGFib3ZlPyBUaGlzIHNlbnRlbmNlIGFuZCB0aGUgbmV4dCBzZWVtIHRvIGJlIHJlcGV0aXRpdmUusAEAuAEAGICaxdyVMiDRl6jnlTIwAEIQa2l4LnRvang3ejIwMHZtMyLiAwoLQUFBQlQ5dFRYMWcSrQMKC0FBQUJUOXRUWDFnEgtBQUFCVDl0VFgxZxoNCgl0ZXh0L2h0bWwSACIOCgp0ZXh0L3BsYWluEgAqGyIVMTA5MTA1ODM2MTkyNzg2MDQyNDgwKAA4ADCmxrfdlTI447mz35UySo0CCiRhcHBsaWNhdGlvbi92bmQuZ29vZ2xlLWFwcHMuZG9jcy5tZHMa5AHC19rkAd0BCtoBCmoKZFdlIGluY29ycG9yYXRlZCBhIHppcCBjb2RlLWxldmVsIHJhbmRvbSBpbnRlcmNlcHQgdG8gYWNjb3VudCBmb3IgdGhlIG1vbnRobHkgQ09WSUQtMTkgSUNVIGFkbWlzc2lvbiAQARgBEmoKZFRvIGFjY291bnQgZm9yIHRoZSBjbHVzdGVyaW5nIG9mIHRoZSBtb250aGx5IENPVklELTE5Q09WSUQgSUNVIGFkbWlzc2lvbiByYXRlLCB3ZSBpbmNvcnBvcmF0ZWQgYSB6aXAQARgBGAFaDGRxaHM4MWY2OW1uNHICIAB4AIIBE3N1Z2dlc3QueGJ0NWxxcXhvYm2aAQYIABAAGACwAQC4AQAYpsa33ZUyIOO5s9+VMjAAQhNzdWdnZXN0LnhidDVscXF4b2JtIqQCCgtBQUFCVDlVS2VwWRLuAQoLQUFBQlQ5VUtlcFkSC0FBQUJUOVVLZXBZGg0KCXRleHQvaHRtbBIAIg4KCnRleHQvcGxhaW4SACobIhUxMDkxMDU4MzYxOTI3ODYwNDI0ODAoADgAMIrGv8mVMjjgyb/JlTJKTgokYXBwbGljYXRpb24vdm5kLmdvb2dsZS1hcHBzLmRvY3MubWRzGibC19rkASAKHgoKCgQ7IGluEAEYABIOCggsIGFuZCBpbhABGAAYAVoMdHFyc2x3aDhhMHdkcgIgAHgAggEUc3VnZ2VzdC5sc28yM3RmN3ZvbDOaAQYIABAAGACwAQC4AQAYisa/yZUyIODJv8mVMjAAQhRzdWdnZXN0LmxzbzIzdGY3dm9sMyKlAgoLQUFBQlQ5dFRZVGcS7wEKC0FBQUJUOXRUWVRnEgtBQUFCVDl0VFlUZxoNCgl0ZXh0L2h0bWwSACIOCgp0ZXh0L3BsYWluEgAqGyIVMTA5MTA1ODM2MTkyNzg2MDQyNDgwKAA4ADDhhPDglTI4uYnw4JUySk8KJGFwcGxpY2F0aW9uL3ZuZC5nb29nbGUtYXBwcy5kb2NzLm1kcxonwtfa5AEhCh8KDgoIQ09WSUQtMTkQARgAEgsKBUNPVklEEAEYABgBWgx6NHJzY2FzMWVqMzVyAiAAeACCARRzdWdnZXN0LmdlNXpkNDFiOXQyeJoBBggAEAAYALABALgBABjhhPDglTIguYnw4JUyMABCFHN1Z2dlc3QuZ2U1emQ0MWI5dDJ4IuoHCgtBQUFCVDl0VFh0SRK4BwoLQUFBQlQ5dFRYdEkSC0FBQUJUOXRUWHRJGmMKCXRleHQvaHRtbBJWWW91IGRvbiYjMzk7dCBuZWVkIHRvIGV4cGxhaW4gdGhlIHByb2Nlc3Mgb2YgY29tcHV0aW5nIGl0LiBKdXN0IHNheSBob3cgaXQgaXMgY29tcHV0ZWQiYAoKdGV4dC9wbGFpbhJSWW91IGRvbid0IG5lZWQgdG8gZXhwbGFpbiB0aGUgcHJvY2VzcyBvZiBjb21wdXRpbmcgaXQuIEp1c3Qgc2F5IGhvdyBpdCBpcyBjb21wdXRlZCobIhUxMDkxMDU4MzYxOTI3ODYwNDI0ODAoADgAMIjDw9yVMjiIw8PclTJKqwQKCnRleHQvcGxhaW4SnARGaXJzdCwgYSBtYXRyaXggd2FzIGNvbnN0cnVjdGVkIHdpdGggemlwIGNvZGVzIGFzIGNvbHVtbnMgYW5kIHRlc3RpbmcgY2VudGVyIElEcyBhcyByb3dzLiBGb3IgZWFjaCBkYXRlIGJldHdlZW4gRmVicnVhcnkgMjAyMSBhbmQgRGVjZW1iZXIgMjAyMiwgdGhlIHRvdGFsIG51bWJlciBvZiBzYW1wbGVzIGNvbGxlY3RlZCBieSBlYWNoIHRlc3RpbmcgY2VudGVyIGluIGV2ZXJ5IHppcCBjb2RlIHdhcyBjb21wdXRlZC4gTmV4dCwgdGhlIHByb3BvcnRpb24gb2Ygc2FtcGxlcyBjb2xsZWN0ZWQgYnkgZWFjaCB0ZXN0aW5nIGNlbnRlciB3aXRoaW4gYSB6aXAgY29kZSwgcmVsYXRpdmUgdG8gdGhlIHRvdGFsIG51bWJlciBvZiBzYW1wbGVzIGNvbGxlY3RlZCBieSB0aGF0IGNlbnRlciwgd2FzIGNhbGN1bGF0ZWQuIEZpbmFsbHksIHRoZXNlIHByb3BvcnRpb25zIHdlcmUgYWdncmVnYXRlZCBmb3IgZWFjaCB6aXAgY29kZSB0byBkZXRlcm1pbmUgdGhlIGVmZmVjdGl2ZSBudW1iZXIgb2YgU0hJRUxEIHRlc3QgY2VudGVycyBzZXJ2aW5nIHRoYXQgYXJlYS5aDGh5NG9lbWZ1YWI4ZXICIAB4AJoBBggAEAAYAKoBWBJWWW91IGRvbiYjMzk7dCBuZWVkIHRvIGV4cGxhaW4gdGhlIHByb2Nlc3Mgb2YgY29tcHV0aW5nIGl0LiBKdXN0IHNheSBob3cgaXQgaXMgY29tcHV0ZWSwAQC4AQAYiMPD3JUyIIjDw9yVMjAAQhBraXgub3MyOGJjbWxvNnlhIpwCCgtBQUFCVDlVS2VwYxLmAQoLQUFBQlQ5VUtlcGMSC0FBQUJUOVVLZXBjGg0KCXRleHQvaHRtbBIAIg4KCnRleHQvcGxhaW4SACobIhUxMDkxMDU4MzYxOTI3ODYwNDI0ODAoADgAMOCGwMmVMjieisDJlTJKRgokYXBwbGljYXRpb24vdm5kLmdvb2dsZS1hcHBzLmRvY3MubWRzGh7C19rkARgSFgoSCgx0aGUgc3RhdGUgb2YQARgAEAFaDDNybHR4aHlveXBzanICIAB4AIIBFHN1Z2dlc3QuaTZwNjZ3eDY3aHpomgEGCAAQABgAsAEAuAEAGOCGwMmVMiCeisDJlTIwAEIUc3VnZ2VzdC5pNnA2Nnd4NjdoemgipQIKC0FBQUJUOXRUWDFjEu8BCgtBQUFCVDl0VFgxYxILQUFBQlQ5dFRYMWMaDQoJdGV4dC9odG1sEgAiDgoKdGV4dC9wbGFpbhIAKhsiFTEwOTEwNTgzNjE5Mjc4NjA0MjQ4MCgAOAAwmvq23ZUyOLL+tt2VMkpPCiRhcHBsaWNhdGlvbi92bmQuZ29vZ2xlLWFwcHMuZG9jcy5tZHMaJ8LX2uQBIQofCg4KCENPVklELTE5EAEYABILCgVDT1ZJRBABGAAYAVoMZm9zZ3JsaDQzdWFucgIgAHgAggEUc3VnZ2VzdC53Y21tcHJzbmRqOXKaAQYIABAAGACwAQC4AQAYmvq23ZUyILL+tt2VMjAAQhRzdWdnZXN0LndjbW1wcnNuZGo5ciKlAgoLQUFBQlQ5dFRZVGMS7wEKC0FBQUJUOXRUWVRjEgtBQUFCVDl0VFlUYxoNCgl0ZXh0L2h0bWwSACIOCgp0ZXh0L3BsYWluEgAqGyIVMTA5MTA1ODM2MTkyNzg2MDQyNDgwKAA4ADDN+u/glTI4zfrv4JUySk8KJGFwcGxpY2F0aW9uL3ZuZC5nb29nbGUtYXBwcy5kb2NzLm1kcxonwtfa5AEhCh8KDgoIQ09WSUQtMTkQARgAEgsKBUNPVklEEAEYABgBWgx4b3phY2s2YXUyZWhyAiAAeACCARRzdWdnZXN0Ljd5OXZoZWM3M3o3dZoBBggAEAAYALABALgBABjN+u/glTIgzfrv4JUyMABCFHN1Z2dlc3QuN3k5dmhlYzczejd1IrACCgtBQUFCVDlVS2VxQRL7AQoLQUFBQlQ5VUtlcUESC0FBQUJUOVVLZXFBGg0KCXRleHQvaHRtbBIAIg4KCnRleHQvcGxhaW4SACobIhUxMDkxMDU4MzYxOTI3ODYwNDI0ODAoADgAMKqwxcmVMjiQtMXJlTJKXAokYXBwbGljYXRpb24vdm5kLmdvb2dsZS1hcHBzLmRvY3MubWRzGjTC19rkAS4KLAoTCg1DT1ZJRC1yZWxhdGVkEAEYABITCg1DT1ZJRCByZWxhdGVkEAEYABgBWgxuMTdteHZ1cXFjdjFyAiAAeACCARNzdWdnZXN0Lnh2NWpmbmpjMHMzmgEGCAAQABgAsAEAuAEAGKqwxcmVMiCQtMXJlTIwAEITc3VnZ2VzdC54djVqZm5qYzBzMyKNBwoLQUFBQlQ5dFRYMkES2wYKC0FBQUJUOXRUWDJBEgtBQUFCVDl0VFgyQRocCgl0ZXh0L2h0bWwSD0lzIHRoaXMgbmVlZGVkPyIdCgp0ZXh0L3BsYWluEg9JcyB0aGlzIG5lZWRlZD8qGyIVMTA5MTA1ODM2MTkyNzg2MDQyNDgwKAA4ADCEqcTdlTI4pvO255UyQsgECgtBQUFCVVFMdjFtQRILQUFBQlQ5dFRYMkEaogEKCXRleHQvaHRtbBKUAUkgYWRkZWQgdGhpcyBzaW5jZSBEci4gV2lsbGlhbSBtZW50aW9uZWQgdGhpcyBpbiBoaXMgcGFwZXIuIEFsc28sIGluIHNvbWUgcGFwZXJzIEkgc2F3IHRoYXQgdGhlIGF1dGhvcnMgbWVudGlvbmVkIGFib3V0IHRoZSB0aW1lc3BhbiBvZiB0aGUgYW5hbHlzZXMiowEKCnRleHQvcGxhaW4SlAFJIGFkZGVkIHRoaXMgc2luY2UgRHIuIFdpbGxpYW0gbWVudGlvbmVkIHRoaXMgaW4gaGlzIHBhcGVyLiBBbHNvLCBpbiBzb21lIHBhcGVycyBJIHNhdyB0aGF0IHRoZSBhdXRob3JzIG1lbnRpb25lZCBhYm91dCB0aGUgdGltZXNwYW4gb2YgdGhlIGFuYWx5c2VzKhsiFTEwNTQ4MDY0NTU2Mjg1NjI4ODk1OSgAOAAwpvO255UyOKbztueVMloMcThiYmdtd3lmM3VxcgIgAHgAmgEGCAAQABgAqgGXARKUAUkgYWRkZWQgdGhpcyBzaW5jZSBEci4gV2lsbGlhbSBtZW50aW9uZWQgdGhpcyBpbiBoaXMgcGFwZXIuIEFsc28sIGluIHNvbWUgcGFwZXJzIEkgc2F3IHRoYXQgdGhlIGF1dGhvcnMgbWVudGlvbmVkIGFib3V0IHRoZSB0aW1lc3BhbiBvZiB0aGUgYW5hbHlzZXNKVQoKdGV4dC9wbGFpbhJHVGhlIGRhdGEgYW5hbHlzaXMgcGVyaW9kIHNwYW5uZWQgZnJvbSBNYXJjaCAxLCAyMDI0LCB0byBBdWd1c3QgOSwgMjAyNC5aDGIxbHUzaXF5bXFtdXICIAB4AJoBBggAEAAYAKoBERIPSXMgdGhpcyBuZWVkZWQ/sAEAuAEAGISpxN2VMiCm87bnlTIwAEIQa2l4LjJpNnVxNHlqMXNjOSL2AgoLQUFBQlQ5VUtlcU0SwAIKC0FBQUJUOVVLZXFNEgtBQUFCVDlVS2VxTRoNCgl0ZXh0L2h0bWwSACIOCgp0ZXh0L3BsYWluEgAqGyIVMTA5MTA1ODM2MTkyNzg2MDQyNDgwKAA4ADCG3MjJlTI41uTKyZUySp8BCiRhcHBsaWNhdGlvbi92bmQuZ29vZ2xlLWFwcHMuZG9jcy5tZHMad8LX2uQBcQpvCjoKNExveW9sYSBIb3NwaXRhbCBmcmVxdWVudGx5IHNlcnZlZCBkdXJpbmcgdGhpcyBwZXJpb2QQARgAEi8KKXdlcmUgZnJlcXVlbnRseSBzZXJ2ZWQgYnkgTG95b2xhIEhvc3BpdGFsEAEYABgBWgxqNXg5ZzV4bGg5cHhyAiAAeACCARRzdWdnZXN0Lnc0cnRpdHM0cXV0a5oBBggAEAAYALABALgBABiG3MjJlTIg1uTKyZUyMABCFHN1Z2dlc3QudzRydGl0czRxdXRrIpECCgtBQUFCVDlVS2VwaxLbAQoLQUFBQlQ5VUtlcGsSC0FBQUJUOVVLZXBrGg0KCXRleHQvaHRtbBIAIg4KCnRleHQvcGxhaW4SACobIhUxMDkxMDU4MzYxOTI3ODYwNDI0ODAoADgAMJvMwsmVMjj/0MLJlTJKOwokYXBwbGljYXRpb24vdm5kLmdvb2dsZS1hcHBzLmRvY3MubWRzGhPC19rkAQ0SCwoHCgFEEAEYABABWgwzb3Fuem55OHQxZndyAiAAeACCARRzdWdnZXN0LndvcWI3bW9mczg3cpoBBggAEAAYALABALgBABibzMLJlTIg/9DCyZUyMABCFHN1Z2dlc3Qud29xYjdtb2ZzODdyIqUCCgtBQUFCVDl0VFgxWRLvAQoLQUFBQlQ5dFRYMVkSC0FBQUJUOXRUWDFZGg0KCXRleHQvaHRtbBIAIg4KCnRleHQvcGxhaW4SACobIhUxMDkxMDU4MzYxOTI3ODYwNDI0ODAoADgAMN/ptt2VMjjB7rbdlTJKTwokYXBwbGljYXRpb24vdm5kLmdvb2dsZS1hcHBzLmRvY3MubWRzGifC19rkASEKHwoOCghDT1ZJRC0xORABGAASCwoFQ09WSUQQARgAGAFaDGExdXdnc2MxbnF0MnICIAB4AIIBFHN1Z2dlc3QudGw1Mmx4eTkzNjYwmgEGCAAQABgAsAEAuAEAGN/ptt2VMiDB7rbdlTIwAEIUc3VnZ2VzdC50bDUybHh5OTM2NjAipgIKC0FBQUJUOVVLZXFJEvABCgtBQUFCVDlVS2VxSRILQUFBQlQ5VUtlcUkaDQoJdGV4dC9odG1sEgAiDgoKdGV4dC9wbGFpbhIAKhsiFTEwOTEwNTgzNjE5Mjc4NjA0MjQ4MCgAOAAwlKnHyZUyOLbnx8mVMkpQCiRhcHBsaWNhdGlvbi92bmQuZ29vZ2xlLWFwcHMuZG9jcy5tZHMaKMLX2uQBIhIUChAKCmEgdG90YWwgb2YQARgAEAEaCgoGCgAQFBgAEAFaDHJzbGk4NGV1ZGRnZHICIAB4AIIBFHN1Z2dlc3QuYmtmY3F2bzJpYThymgEGCAAQABgAsAEAuAEAGJSpx8mVMiC258fJlTIwAEIUc3VnZ2VzdC5ia2ZjcXZvMmlhOHIiqwIKC0FBQUJUOVVLZXBnEvUBCgtBQUFCVDlVS2VwZxILQUFBQlQ5VUtlcGcaDQoJdGV4dC9odG1sEgAiDgoKdGV4dC9wbGFpbhIAKhsiFTEwOTEwNTgzNjE5Mjc4NjA0MjQ4MCgAOAAwx8XAyZUyOKTJwMmVMkpWCiRhcHBsaWNhdGlvbi92bmQuZ29vZ2xlLWFwcHMuZG9jcy5tZHMaLsLX2uQBKAomCgwKBmNhbGxlZBABGAASFAoOcmVmZXJyZWQgdG8gYXMQARgAGAFaC2FzMHkxdXE3M256cgIgAHgAggEUc3VnZ2VzdC52bTVybmRoaTQ0czeaAQYIABAAGACwAQC4AQAYx8XAyZUyIKTJwMmVMjAAQhRzdWdnZXN0LnZtNXJuZGhpNDRzNyKlAgoLQUFBQlQ5dFRZVFkS7wEKC0FBQUJUOXRUWVRZEgtBQUFCVDl0VFlUWRoNCgl0ZXh0L2h0bWwSACIOCgp0ZXh0L3BsYWluEgAqGyIVMTA5MTA1ODM2MTkyNzg2MDQyNDgwKAA4ADDx6+/glTI4kfDv4JUySk8KJGFwcGxpY2F0aW9uL3ZuZC5nb29nbGUtYXBwcy5kb2NzLm1kcxonwtfa5AEhCh8KDgoIQ09WSUQtMTkQARgAEgsKBUNPVklEEAEYABgBWgx1YWc1OTJ5dGZjbjlyAiAAeACCARRzdWdnZXN0LnFsdTJsdGFldDl0NpoBBggAEAAYALABALgBABjx6+/glTIgkfDv4JUyMABCFHN1Z2dlc3QucWx1Mmx0YWV0OXQ2IrwCCgtBQUFCVDl0VFh0OBKGAgoLQUFBQlQ5dFRYdDgSC0FBQUJUOXRUWHQ4Gg0KCXRleHQvaHRtbBIAIg4KCnRleHQvcGxhaW4SACobIhUxMDkxMDU4MzYxOTI3ODYwNDI0ODAoADgAMPzu0tyVMjiT89LclTJKZgokYXBwbGljYXRpb24vdm5kLmdvb2dsZS1hcHBzLmRvY3MubWRzGj7C19rkATgKNgoWChBhY3RpdmVseSBzZXJ2aW5nEAEYABIaChR0aGF0IGFjdGl2ZWx5IHNlcnZlZBABGAAYAVoMNzRyMnp3dHF0MmM4cgIgAHgAggEUc3VnZ2VzdC5tN25xbDJydGlvbGWaAQYIABAAGACwAQC4AQAY/O7S3JUyIJPz0tyVMjAAQhRzdWdnZXN0Lm03bnFsMnJ0aW9sZSKjAgoLQUFBQlQ5dFRYMVUS7gEKC0FBQUJUOXRUWDFVEgtBQUFCVDl0VFgxVRoNCgl0ZXh0L2h0bWwSACIOCgp0ZXh0L3BsYWluEgAqGyIVMTA5MTA1ODM2MTkyNzg2MDQyNDgwKAA4ADDJ3LbdlTI4ueC23ZUySk8KJGFwcGxpY2F0aW9uL3ZuZC5nb29nbGUtYXBwcy5kb2NzLm1kcxonwtfa5AEhCh8KDgoIQ09WSUQtMTkQARgAEgsKBUNPVklEEAEYABgBWgw3MXJpNmt3dm92NmJyAiAAeACCARNzdWdnZXN0LmFrOGY3MHM2aWY2mgEGCAAQABgAsAEAuAEAGMnctt2VMiC54LbdlTIwAEITc3VnZ2VzdC5hazhmNzBzNmlmNiKlAgoLQUFBQlQ5VUtlcVUS7wEKC0FBQUJUOVVLZXFVEgtBQUFCVDlVS2VxVRoNCgl0ZXh0L2h0bWwSACIOCgp0ZXh0L3BsYWluEgAqGyIVMTA5MTA1ODM2MTkyNzg2MDQyNDgwKAA4ADC7icvJlTI4oo3LyZUySk8KJGFwcGxpY2F0aW9uL3ZuZC5nb29nbGUtYXBwcy5kb2NzLm1kcxonwtfa5AEhCh8KDgoIQ09WSUQtMTkQARgAEgsKBUNPVklEEAEYABgBWgxvOGVqeHkybTdlaHNyAiAAeACCARRzdWdnZXN0Lmp4azdianZzcTluNpoBBggAEAAYALABALgBABi7icvJlTIgoo3LyZUyMABCFHN1Z2dlc3QuanhrN2JqdnNxOW42IqgCCgtBQUFCVDl0VFllSRLyAQoLQUFBQlQ5dFRZZUkSC0FBQUJUOXRUWWVJGg0KCXRleHQvaHRtbBIAIg4KCnRleHQvcGxhaW4SACobIhUxMDkxMDU4MzYxOTI3ODYwNDI0ODAoADgAMOui+eGVMjizp/nhlTJKUgokYXBwbGljYXRpb24vdm5kLmdvb2dsZS1hcHBzLmRvY3MubWRzGirC19rkASQKIgoICgJvbhABGAASFAoOd2FzIGNydWNpYWwgaW4QARgAGAFaDGZrZzM2OHRoZ3o3bHICIAB4AIIBFHN1Z2dlc3QucnUzOWVnMjkydnk1mgEGCAAQABgAsAEAuAEAGOui+eGVMiCzp/nhlTIwAEIUc3VnZ2VzdC5ydTM5ZWcyOTJ2eTUiswIKC0FBQUJUOXRUWVN3Ev0BCgtBQUFCVDl0VFlTdxILQUFBQlQ5dFRZU3caDQoJdGV4dC9odG1sEgAiDgoKdGV4dC9wbGFpbhIAKhsiFTEwOTEwNTgzNjE5Mjc4NjA0MjQ4MCgAOAAwrYft4JUyOIyM7eCVMkpdCiRhcHBsaWNhdGlvbi92bmQuZ29vZ2xlLWFwcHMuZG9jcy5tZHMaNcLX2uQBLwotCg4KCG9wdGltaXplEAEYABIZChNmb2N1cyBvbiBvcHRpbWl6aW5nEAEYABgBWgxiaDN0d3p0a3k3NTJyAiAAeACCARRzdWdnZXN0LmtteDA0cWN6ZW51bpoBBggAEAAYALABALgBABith+3glTIgjIzt4JUyMABCFHN1Z2dlc3Qua214MDRxY3plbnVuIqUCCgtBQUFCVDlVS2VwcxLvAQoLQUFBQlQ5VUtlcHMSC0FBQUJUOVVLZXBzGg0KCXRleHQvaHRtbBIAIg4KCnRleHQvcGxhaW4SACobIhUxMDkxMDU4MzYxOTI3ODYwNDI0ODAoADgAMNWmw8mVMjjTqsPJlTJKTwokYXBwbGljYXRpb24vdm5kLmdvb2dsZS1hcHBzLmRvY3MubWRzGifC19rkASEKHwoOCghDT1ZJRC0xORABGAASCwoFQ09WSUQQARgAGAFaDHNncThtMjEzMW10c3ICIAB4AIIBFHN1Z2dlc3QuZzlmcGN6MjltOXVomgEGCAAQABgAsAEAuAEAGNWmw8mVMiDTqsPJlTIwAEIUc3VnZ2VzdC5nOWZwY3oyOW05dWgipQIKC0FBQUJUOXRUWVRVEu8BCgtBQUFCVDl0VFlUVRILQUFBQlQ5dFRZVFUaDQoJdGV4dC9odG1sEgAiDgoKdGV4dC9wbGFpbhIAKhsiFTEwOTEwNTgzNjE5Mjc4NjA0MjQ4MCgAOAAw99/v4JUyONPk7+CVMkpPCiRhcHBsaWNhdGlvbi92bmQuZ29vZ2xlLWFwcHMuZG9jcy5tZHMaJ8LX2uQBIQofCg4KCENPVklELTE5EAEYABILCgVDT1ZJRBABGAAYAVoMczdmY2JwNWc5cWpscgIgAHgAggEUc3VnZ2VzdC5ud3o5NDJ5dGd5dmuaAQYIABAAGACwAQC4AQAY99/v4JUyINPk7+CVMjAAQhRzdWdnZXN0Lm53ejk0Mnl0Z3l2ayKsAgoLQUFBQlQ5dFRYdDQS9wEKC0FBQUJUOXRUWHQ0EgtBQUFCVDl0VFh0NBoNCgl0ZXh0L2h0bWwSACIOCgp0ZXh0L3BsYWluEgAqGyIVMTA5MTA1ODM2MTkyNzg2MDQyNDgwKAA4ADDrltLclTI4zJzS3JUySlgKJGFwcGxpY2F0aW9uL3ZuZC5nb29nbGUtYXBwcy5kb2NzLm1kcxowwtfa5AEqCigKEwoNVGhlIGVmZmVjdGl2ZRABGAASDwoJRWZmZWN0aXZlEAEYABgBWgwxbWZsdnk1MTdzM3lyAiAAeACCARNzdWdnZXN0LjZzMHptemNubnA5mgEGCAAQABgAsAEAuAEAGOuW0tyVMiDMnNLclTIwAEITc3VnZ2VzdC42czB6bXpjbm5wOSKTAgoLQUFBQlQ5dFRYMVES3QEKC0FBQUJUOXRUWDFREgtBQUFCVDl0VFgxURoNCgl0ZXh0L2h0bWwSACIOCgp0ZXh0L3BsYWluEgAqGyIVMTA5MTA1ODM2MTkyNzg2MDQyNDgwKAA4ADCWr7bdlTI4+bK23ZUySj0KJGFwcGxpY2F0aW9uL3ZuZC5nb29nbGUtYXBwcy5kb2NzLm1kcxoVwtfa5AEPGg0KCQoDdGhlEAEYABABWgx0bDJjb3RuaW84Y21yAiAAeACCARRzdWdnZXN0Lm52aGN4bWcybmI3MpoBBggAEAAYALABALgBABiWr7bdlTIg+bK23ZUyMABCFHN1Z2dlc3QubnZoY3htZzJuYjcyIqkCCgtBQUFCVDlVS2VxURLzAQoLQUFBQlQ5VUtlcVESC0FBQUJUOVVLZXFRGg0KCXRleHQvaHRtbBIAIg4KCnRleHQvcGxhaW4SACobIhUxMDkxMDU4MzYxOTI3ODYwNDI0ODAoADgAMIqdysmVMjiEocrJlTJKUwokYXBwbGljYXRpb24vdm5kLmdvb2dsZS1hcHBzLmRvY3MubWRzGivC19rkASUKIwoMCgZwZXJpb2QQARgAEhEKC3RpbWUgcGVyaW9kEAEYABgBWgxiOWJma3J0N2JjbWtyAiAAeACCARRzdWdnZXN0LmVxMHMweTJqNHFxM5oBBggAEAAYALABALgBABiKncrJlTIghKHKyZUyMABCFHN1Z2dlc3QuZXEwczB5Mmo0cXEzIpECCgtBQUFCVDl0VFlTcxLbAQoLQUFBQlQ5dFRZU3MSC0FBQUJUOXRUWVNzGg0KCXRleHQvaHRtbBIAIg4KCnRleHQvcGxhaW4SACobIhUxMDkxMDU4MzYxOTI3ODYwNDI0ODAoADgAMNTY7OCVMjj73ezglTJKOwokYXBwbGljYXRpb24vdm5kLmdvb2dsZS1hcHBzLmRvY3MubWRzGhPC19rkAQ0SCwoHCgEsEAEYABABWgxxY2J2MG83dXdmdXpyAiAAeACCARRzdWdnZXN0LjF4MGxvd3FwbXVidZoBBggAEAAYALABALgBABjU2OzglTIg+93s4JUyMABCFHN1Z2dlc3QuMXgwbG93cXBtdWJ1Ip8CCgtBQUFCVDlVS2VwbxLpAQoLQUFBQlQ5VUtlcG8SC0FBQUJUOVVLZXBvGg0KCXRleHQvaHRtbBIAIg4KCnRleHQvcGxhaW4SACobIhUxMDkxMDU4MzYxOTI3ODYwNDI0ODAoADgAMML4wsmVMjib/MLJlTJKSQokYXBwbGljYXRpb24vdm5kLmdvb2dsZS1hcHBzLmRvY3MubWRzGiHC19rkARsSGQoVCg90aGUgcGVyaW9kIGZyb20QARgAEAFaDDEzbzFocWVhaG44dHICIAB4AIIBFHN1Z2dlc3QuYTFoMXRmZnpkY3dmmgEGCAAQABgAsAEAuAEAGML4wsmVMiCb/MLJlTIwAEIUc3VnZ2VzdC5hMWgxdGZmemRjd2YikQIKC0FBQUJUOXRUWVRREtsBCgtBQUFCVDl0VFlUURILQUFBQlQ5dFRZVFEaDQoJdGV4dC9odG1sEgAiDgoKdGV4dC9wbGFpbhIAKhsiFTEwOTEwNTgzNjE5Mjc4NjA0MjQ4MCgAOAAwrsnv4JUyOPrN7+CVMko7CiRhcHBsaWNhdGlvbi92bmQuZ29vZ2xlLWFwcHMuZG9jcy5tZHMaE8LX2uQBDRoLCgcKASwQARgAEAFaDDlkZm03b29ha3RkaHICIAB4AIIBFHN1Z2dlc3Quejk4N3loNndrazlwmgEGCAAQABgAsAEAuAEAGK7J7+CVMiD6ze/glTIwAEIUc3VnZ2VzdC56OTg3eWg2d2trOXAioQIKC0FBQUJUOXRUWHQwEusBCgtBQUFCVDl0VFh0MBILQUFBQlQ5dFRYdDAaDQoJdGV4dC9odG1sEgAiDgoKdGV4dC9wbGFpbhIAKhsiFTEwOTEwNTgzNjE5Mjc4NjA0MjQ4MCgAOAAwzITM3JUyOMmIzNyVMkpLCiRhcHBsaWNhdGlvbi92bmQuZ29vZ2xlLWFwcHMuZG9jcy5tZHMaI8LX2uQBHQobCgsKBXJhdGVzEAEYABIKCgRyYXRlEAEYABgBWgxuNHY1dzV2Y3BzMGpyAiAAeACCARRzdWdnZXN0LjY0dXVqNG5lNjR3ZpoBBggAEAAYALABALgBABjMhMzclTIgyYjM3JUyMABCFHN1Z2dlc3QuNjR1dWo0bmU2NHdmIqYCCgtBQUFCVDl0VFlTbxLwAQoLQUFBQlQ5dFRZU28SC0FBQUJUOXRUWVNvGg0KCXRleHQvaHRtbBIAIg4KCnRleHQvcGxhaW4SACobIhUxMDkxMDU4MzYxOTI3ODYwNDI0ODAoADgAMKq97OCVMjjFwuzglTJKUAokYXBwbGljYXRpb24vdm5kLmdvb2dsZS1hcHBzLmRvY3MubWRzGijC19rkASIKIAoMCgZudW1iZXIQARgAEg4KCHF1YW50aXR5EAEYABgBWgxwOHI3Mno3Yzk2cXlyAiAAeACCARRzdWdnZXN0LjMxcm9tZmk3M245YpoBBggAEAAYALABALgBABiqvezglTIgxcLs4JUyMABCFHN1Z2dlc3QuMzFyb21maTczbjliIqUCCgtBQUFCVDl0VFlUTRLvAQoLQUFBQlQ5dFRZVE0SC0FBQUJUOXRUWVRNGg0KCXRleHQvaHRtbBIAIg4KCnRleHQvcGxhaW4SACobIhUxMDkxMDU4MzYxOTI3ODYwNDI0ODAoADgAMIy87+CVMjiMvO/glTJKTwokYXBwbGljYXRpb24vdm5kLmdvb2dsZS1hcHBzLmRvY3MubWRzGifC19rkASEKHwoOCghDT1ZJRC0xORABGAASCwoFQ09WSUQQARgAGAFaDHFtMTE3am5tcWd1enICIAB4AIIBFHN1Z2dlc3QuNHc3YmVkaDQ2YzN5mgEGCAAQABgAsAEAuAEAGIy87+CVMiCMvO/glTIwAEIUc3VnZ2VzdC40dzdiZWRoNDZjM3kikwIKC0FBQUJUOXRUWDFJEt0BCgtBQUFCVDl0VFgxSRILQUFBQlQ5dFRYMUkaDQoJdGV4dC9odG1sEgAiDgoKdGV4dC9wbGFpbhIAKhsiFTEwOTEwNTgzNjE5Mjc4NjA0MjQ4MCgAOAAw4eG03ZUyOLXutN2VMko9CiRhcHBsaWNhdGlvbi92bmQuZ29vZ2xlLWFwcHMuZG9jcy5tZHMaFcLX2uQBDxoNCgkKA3RoZRABGAAQAVoMY2lpNWx5OWJiMTk2cgIgAHgAggEUc3VnZ2VzdC5ud2lodXluYWNxZGGaAQYIABAAGACwAQC4AQAY4eG03ZUyILXutN2VMjAAQhRzdWdnZXN0Lm53aWh1eW5hY3FkYSKPAgoLQUFBQlQ5VUtlcVkS2wEKC0FBQUJUOVVLZXFZEgtBQUFCVDlVS2VxWRoNCgl0ZXh0L2h0bWwSACIOCgp0ZXh0L3BsYWluEgAqGyIVMTA5MTA1ODM2MTkyNzg2MDQyNDgwKAA4ADDWh8zJlTI4wYvMyZUySj4KJGFwcGxpY2F0aW9uL3ZuZC5nb29nbGUtYXBwcy5kb2NzLm1kcxoWwtfa5AEQEg4KCgoEdGhlbhABGAAQAVoLdXlucjg0dm5pa2hyAiAAeACCARJzdWdnZXN0LjI2MXNmbnY4MjiaAQYIABAAGACwAQC4AQAY1ofMyZUyIMGLzMmVMjAAQhJzdWdnZXN0LjI2MXNmbnY4MjgipQIKC0FBQUJUOXRUWVNrEu8BCgtBQUFCVDl0VFlTaxILQUFBQlQ5dFRZU2saDQoJdGV4dC9odG1sEgAiDgoKdGV4dC9wbGFpbhIAKhsiFTEwOTEwNTgzNjE5Mjc4NjA0MjQ4MCgAOAAw7/3r4JUyOKuC7OCVMkpPCiRhcHBsaWNhdGlvbi92bmQuZ29vZ2xlLWFwcHMuZG9jcy5tZHMaJ8LX2uQBIQofCg4KCENPVklELTE5EAEYABILCgVDT1ZJRBABGAAYAVoMY2FsMzg0NGVmbWh2cgIgAHgAggEUc3VnZ2VzdC44cTZubmdhYnQyOTGaAQYIABAAGACwAQC4AQAY7/3r4JUyIKuC7OCVMjAAQhRzdWdnZXN0LjhxNm5uZ2FidDI5MSKRAgoLQUFBQlQ5VUtlcHcS2wEKC0FBQUJUOVVLZXB3EgtBQUFCVDlVS2VwdxoNCgl0ZXh0L2h0bWwSACIOCgp0ZXh0L3BsYWluEgAqGyIVMTA5MTA1ODM2MTkyNzg2MDQyNDgwKAA4ADDc1cPJlTI4rdnDyZUySjsKJGFwcGxpY2F0aW9uL3ZuZC5nb29nbGUtYXBwcy5kb2NzLm1kcxoTwtfa5AENEgsKBwoBLBABGAAQAVoMc2xwZWJ1bDdicHBmcgIgAHgAggEUc3VnZ2VzdC5sdWRhY3Q2MmRzc26aAQYIABAAGACwAQC4AQAY3NXDyZUyIK3Zw8mVMjAAQhRzdWdnZXN0Lmx1ZGFjdDYyZHNzbiKlAgoLQUFBQlQ5dFRZVEkS7wEKC0FBQUJUOXRUWVRJEgtBQUFCVDl0VFlUSRoNCgl0ZXh0L2h0bWwSACIOCgp0ZXh0L3BsYWluEgAqGyIVMTA5MTA1ODM2MTkyNzg2MDQyNDgwKAA4ADDN+u7glTI4jf/u4JUySk8KJGFwcGxpY2F0aW9uL3ZuZC5nb29nbGUtYXBwcy5kb2NzLm1kcxonwtfa5AEhCh8KDgoIQ09WSUQtMTkQARgAEgsKBUNPVklEEAEYABgBWgxmNng1NzhrbHc0MmxyAiAAeACCARRzdWdnZXN0LjZpYndhYmZmb3lrdpoBBggAEAAYALABALgBABjN+u7glTIgjf/u4JUyMABCFHN1Z2dlc3QuNmlid2FiZmZveWt2IqUCCgtBQUFCVDl0VFgxRRLvAQoLQUFBQlQ5dFRYMUUSC0FBQUJUOXRUWDFFGg0KCXRleHQvaHRtbBIAIg4KCnRleHQvcGxhaW4SACobIhUxMDkxMDU4MzYxOTI3ODYwNDI0ODAoADgAMOHItN2VMjj1zLTdlTJKTwokYXBwbGljYXRpb24vdm5kLmdvb2dsZS1hcHBzLmRvY3MubWRzGifC19rkASEKHwoOCghDT1ZJRC0xORABGAASCwoFQ09WSUQQARgAGAFaDHQ5dnh1dWU0ejh1b3ICIAB4AIIBFHN1Z2dlc3QuZ2twcWpzN2gzeHV5mgEGCAAQABgAsAEAuAEAGOHItN2VMiD1zLTdlTIwAEIUc3VnZ2VzdC5na3BxanM3aDN4dXkiwAIKC0FBQUJUOXRUWVNnEosCCgtBQUFCVDl0VFlTZxILQUFBQlQ5dFRZU2caDQoJdGV4dC9odG1sEgAiDgoKdGV4dC9wbGFpbhIAKhsiFTEwOTEwNTgzNjE5Mjc4NjA0MjQ4MCgAOAAw247q4JUyOM607eCVMkpsCiRhcHBsaWNhdGlvbi92bmQuZ29vZ2xlLWFwcHMuZG9jcy5tZHMaRMLX2uQBPgoXCggKAmVkEAEYABIJCgNpbmcQARgAGAEKIwoSCgx0aGUgQ09WSUQtMTkQARgAEgsKBUNPVklEEAEYABgBWgxqazJxb2U4bmlseWtyAiAAeACCARNzdWdnZXN0LnE2cXVwMnV3bDQxmgEGCAAQABgAsAEAuAEAGNuO6uCVMiDOtO3glTIwAEITc3VnZ2VzdC5xNnF1cDJ1d2w0MSKlAgoLQUFBQlQ5dFRZVEUS7wEKC0FBQUJUOXRUWVRFEgtBQUFCVDl0VFlURRoNCgl0ZXh0L2h0bWwSACIOCgp0ZXh0L3BsYWluEgAqGyIVMTA5MTA1ODM2MTkyNzg2MDQyNDgwKAA4ADDJ5O7glTI4iOnu4JUySk8KJGFwcGxpY2F0aW9uL3ZuZC5nb29nbGUtYXBwcy5kb2NzLm1kcxonwtfa5AEhCh8KDgoIQ09WSUQtMTkQARgAEgsKBUNPVklEEAEYABgBWgxzMWIxb2pnYnJiNTRyAiAAeACCARRzdWdnZXN0LmQ5dnhubmZiYzY4ZJoBBggAEAAYALABALgBABjJ5O7glTIgiOnu4JUyMABCFHN1Z2dlc3QuZDl2eG5uZmJjNjhkIsgICgtBQUFCVDl0VFgxQRKWCAoLQUFBQlQ5dFRYMUESC0FBQUJUOXRUWDFBGq8CCgl0ZXh0L2h0bWwSoQJUaGlzIHNlY3Rpb24gZm9jdXNlcyBvbiBkYXRhIGNvbGxlY3Rpb24gYW5kIHBvcHVsYXRpb24sIG5vdCBzdHVkeSBkZXNpZ24uIEkgd291bGQgbWVyZ2UgdGhpcyB3aXRoIHRoZSBuZXh0IHNlY3Rpb24gYW5kIGNhbGwgaXQgJnF1b3Q7RGF0YSBTb3VyY2VzIGFuZCBQb3B1bGF0aW9uLiZxdW90OyBXZSB0aGVuIG5lZWQgYSBzZWN0aW9uIHRvIGRpc2N1c3MgdGhlIHN0dWR5IGFuZCBhbGwgdmFyaWFibGVzLCB0aGVpciBkZWZpbml0aW9ucywgYW5kIGhvdyB0aGV5IGFyZSBjb21wdXRlZCBpbiB0aGUgc3R1ZHkuIqYCCgp0ZXh0L3BsYWluEpcCVGhpcyBzZWN0aW9uIGZvY3VzZXMgb24gZGF0YSBjb2xsZWN0aW9uIGFuZCBwb3B1bGF0aW9uLCBub3Qgc3R1ZHkgZGVzaWduLiBJIHdvdWxkIG1lcmdlIHRoaXMgd2l0aCB0aGUgbmV4dCBzZWN0aW9uIGFuZCBjYWxsIGl0ICJEYXRhIFNvdXJjZXMgYW5kIFBvcHVsYXRpb24uIiBXZSB0aGVuIG5lZWQgYSBzZWN0aW9uIHRvIGRpc2N1c3MgdGhlIHN0dWR5IGFuZCBhbGwgdmFyaWFibGVzLCB0aGVpciBkZWZpbml0aW9ucywgYW5kIGhvdyB0aGV5IGFyZSBjb21wdXRlZCBpbiB0aGUgc3R1ZHkuKhsiFTEwOTEwNTgzNjE5Mjc4NjA0MjQ4MCgAOAAw2+ez3ZUyONvns92VMkopCgp0ZXh0L3BsYWluEhtTdHVkeSBEZXNpZ24gYW5kIFBvcHVsYXRpb25aDGp4azhtN2E3MWt2dHICIAB4AJoBBggAEAAYAKoBpAISoQJUaGlzIHNlY3Rpb24gZm9jdXNlcyBvbiBkYXRhIGNvbGxlY3Rpb24gYW5kIHBvcHVsYXRpb24sIG5vdCBzdHVkeSBkZXNpZ24uIEkgd291bGQgbWVyZ2UgdGhpcyB3aXRoIHRoZSBuZXh0IHNlY3Rpb24gYW5kIGNhbGwgaXQgJnF1b3Q7RGF0YSBTb3VyY2VzIGFuZCBQb3B1bGF0aW9uLiZxdW90OyBXZSB0aGVuIG5lZWQgYSBzZWN0aW9uIHRvIGRpc2N1c3MgdGhlIHN0dWR5IGFuZCBhbGwgdmFyaWFibGVzLCB0aGVpciBkZWZpbml0aW9ucywgYW5kIGhvdyB0aGV5IGFyZSBjb21wdXRlZCBpbiB0aGUgc3R1ZHkusAEAuAEAGNvns92VMiDb57PdlTIwAEIQa2l4LnlvdDJ0YzIzcXJjeCLVBQoLQUFBQlQ5dFRZY3MSowUKC0FBQUJUOXRUWWNzEgtBQUFCVDl0VFljcxqbAQoJdGV4dC9odG1sEo0BSSB3b3VsZCByZW1vdmUgdGhlIG9uZS1tb250aCBsYWcgcmVzdWx0cyBhbmQganVzdCBzYXkgd2UgZGlkIGEgcm9idXN0bmVzcyBjaGVjayB3aXRoIGEgb25lLW1vbnRoIGxhZyBhbmQgZm91bmQgcXVhbGl0YXRpdmVseSBzaW1pbGFyIHJlc3VsdHMuIpwBCgp0ZXh0L3BsYWluEo0BSSB3b3VsZCByZW1vdmUgdGhlIG9uZS1tb250aCBsYWcgcmVzdWx0cyBhbmQganVzdCBzYXkgd2UgZGlkIGEgcm9idXN0bmVzcyBjaGVjayB3aXRoIGEgb25lLW1vbnRoIGxhZyBhbmQgZm91bmQgcXVhbGl0YXRpdmVseSBzaW1pbGFyIHJlc3VsdHMuKhsiFTEwOTEwNTgzNjE5Mjc4NjA0MjQ4MCgAOAAwtZz04ZUyOLWc9OGVMkpoCgp0ZXh0L3BsYWluElphYmxlIDM6IEltcGFjdCBvZiBTSElFTEQgdGVzdCBjZW50ZXJzIGFuZCBBREkgb24gQ09WSUQgSUNVIGFkbWlzc2lvbiByYXRlcyAob25lLW1vbnRoIGxhZylaDHFjdTJ0cGg1ZWgyM3ICIAB4AJoBBggAEAAYAKoBkAESjQFJIHdvdWxkIHJlbW92ZSB0aGUgb25lLW1vbnRoIGxhZyByZXN1bHRzIGFuZCBqdXN0IHNheSB3ZSBkaWQgYSByb2J1c3RuZXNzIGNoZWNrIHdpdGggYSBvbmUtbW9udGggbGFnIGFuZCBmb3VuZCBxdWFsaXRhdGl2ZWx5IHNpbWlsYXIgcmVzdWx0cy6wAQC4AQAYtZz04ZUyILWc9OGVMjAAQhBraXgucGg0NmlkazdkNHY2ItoDCgtBQUFCVDl0VFlTYxKkAwoLQUFBQlQ5dFRZU2MSC0FBQUJUOXRUWVNjGg0KCXRleHQvaHRtbBIAIg4KCnRleHQvcGxhaW4SACobIhUxMDkxMDU4MzYxOTI3ODYwNDI0ODAoADgAMI/W6eCVMjiGs+rglTJKgwIKJGFwcGxpY2F0aW9uL3ZuZC5nb29nbGUtYXBwcy5kb2NzLm1kcxraAcLX2uQB0wEK0AEKYApadGhlIHByb3BvcnRpb24gb2YgY2VudGVycyB0aGF0IGVmZmVjdGl2ZWx5IHNlcnZlZCB0aGVpciByZXNwZWN0aXZlIHppcCBjb2RlcyBzaWduaWZpY2FudGx5EAEYABJqCmRpdCB3YXMgdGhlIHByb3BvcnRpb24gb2YgY2VudGVycyB0aGF0IGVmZmVjdGl2ZWx5IHNlcnZlZHdlcmUgZWZmZWN0aXZlbHkgc2VydmluZyB0aGVpciByZXNwZWN0aXZlIHppEAEYARgBWgwxbXZraHVmOXB5cG1yAiAAeACCARRzdWdnZXN0LmRteTYwbmJrczd2OZoBBggAEAAYALABALgBABiP1unglTIghrPq4JUyMABCFHN1Z2dlc3QuZG15NjBuYmtzN3Y5Ip4CCgtBQUFCVDl0VFlkURLoAQoLQUFBQlQ5dFRZZFESC0FBQUJUOXRUWWRRGg0KCXRleHQvaHRtbBIAIg4KCnRleHQvcGxhaW4SACobIhUxMDkxMDU4MzYxOTI3ODYwNDI0ODAoADgAMJCM9eGVMjjMm/XhlTJKSAokYXBwbGljYXRpb24vdm5kLmdvb2dsZS1hcHBzLmRvY3MubWRzGiDC19rkARoaGAoUCg5EaXNjdXNzaW9uIGFuZBABGAAQAVoMN2x6amhibHowNjRtcgIgAHgAggEUc3VnZ2VzdC55d2w4OTI1dHk3b2aaAQYIABAAGACwAQC4AQAYkIz14ZUyIMyb9eGVMjAAQhRzdWdnZXN0Lnl3bDg5MjV0eTdvZiKlAgoLQUFBQlQ5dFRZVEES7wEKC0FBQUJUOXRUWVRBEgtBQUFCVDl0VFlUQRoNCgl0ZXh0L2h0bWwSACIOCgp0ZXh0L3BsYWluEgAqGyIVMTA5MTA1ODM2MTkyNzg2MDQyNDgwKAA4ADDMxe7glTI4gsru4JUySk8KJGFwcGxpY2F0aW9uL3ZuZC5nb29nbGUtYXBwcy5kb2NzLm1kcxonwtfa5AEhCh8KDgoIQ09WSUQtMTkQARgAEgsKBUNPVklEEAEYABgBWgxvZXM5ZjU2dmZ3dmFyAiAAeACCARRzdWdnZXN0LmtqYXp4NzcwMDA4eJoBBggAEAAYALABALgBABjMxe7glTIggsru4JUyMABCFHN1Z2dlc3Qua2pheng3NzAwMDh4IrICCgtBQUFCVDlVS2VxYxL8AQoLQUFBQlQ5VUtlcWMSC0FBQUJUOVVLZXFjGg0KCXRleHQvaHRtbBIAIg4KCnRleHQvcGxhaW4SACobIhUxMDkxMDU4MzYxOTI3ODYwNDI0ODAoADgAMNyzzMmVMjiwt8zJlTJKXAokYXBwbGljYXRpb24vdm5kLmdvb2dsZS1hcHBzLmRvY3MubWRzGjTC19rkAS4KLAoOCghleHBsb3JlcxABGAASGAoSaXMgdXNlZCB0byBleHBsb3JlEAEYABgBWgx1eWpkNXNsaGgxZm9yAiAAeACCARRzdWdnZXN0LmM2anB3c2NtZHB6bJoBBggAEAAYALABALgBABjcs8zJlTIgsLfMyZUyMABCFHN1Z2dlc3QuYzZqcHdzY21kcHpsOABqIwoUc3VnZ2VzdC51OGIzODZhYnhzdzASC1NpbmEgQW5zYXJpaiMKFHN1Z2dlc3QudHpmZHYzZmNtMjhzEgtTaW5hIEFuc2FyaWojChRzdWdnZXN0LmQ0aG50aXA0ZWd4MBILU2luYSBBbnNhcmlqIwoUc3VnZ2VzdC52ZGV4N3k2N2Jubm0SC1NpbmEgQW5zYXJpaiMKFHN1Z2dlc3Qub2dseDZxcHY3c21oEgtTaW5hIEFuc2FyaWojChRzdWdnZXN0LmRzdWZyNzJkNmxyMBILU2luYSBBbnNhcmlqIwoUc3VnZ2VzdC5mNDVycnBhOHYyM2YSC1NpbmEgQW5zYXJpaiMKFHN1Z2dlc3QubWZ5dTVhbXR6MGdwEgtTaW5hIEFuc2FyaWojChRzdWdnZXN0LjFpa2toMWpkaWIzZBILU2luYSBBbnNhcmlqIwoUc3VnZ2VzdC4zOThubHNpMTBnaWYSC1NpbmEgQW5zYXJpaiMKFHN1Z2dlc3QuMjhobGZkNzB4NTAwEgtTaW5hIEFuc2FyaWojChRzdWdnZXN0Lm9tMXJrbG90ODZ3bxILU2luYSBBbnNhcmlqIwoUc3VnZ2VzdC5tMTVianhwNW9sY2gSC1NpbmEgQW5zYXJpaiIKE3N1Z2dlc3QubTl4NzV6N2RxdXcSC1NpbmEgQW5zYXJpaiMKFHN1Z2dlc3QuNG90ZXN2c2Q4Z2ZuEgtTaW5hIEFuc2FyaWojChRzdWdnZXN0LmFqdWZ1bXYwOGxmNBILU2luYSBBbnNhcmlqIwoUc3VnZ2VzdC5oa200aDFjM3lzYzASC1NpbmEgQW5zYXJpaiMKFHN1Z2dlc3QuNzhrNGxxNGQwanMyEgtTaW5hIEFuc2FyaWojChRzdWdnZXN0LnNkd3I3ejRhanF0ahILU2luYSBBbnNhcmlqIgoTc3VnZ2VzdC41N3R4dXdpYmQyahILU2luYSBBbnNhcmlqIwoUc3VnZ2VzdC5pNWNvbXk1bDZwdTASC1NpbmEgQW5zYXJpaiMKFHN1Z2dlc3Qud29wbzRrbHR4cndrEgtTaW5hIEFuc2FyaWojChRzdWdnZXN0Lmxrb3JiYWtzM3ZwMhILU2luYSBBbnNhcmlqIwoUc3VnZ2VzdC5sMDY5eDZmMXJpZWYSC1NpbmEgQW5zYXJpaiMKFHN1Z2dlc3QuMjZ0b3Z0dnZpdmFrEgtTaW5hIEFuc2FyaWojChRzdWdnZXN0Ljg3OXNnbGRzenlwaxILU2luYSBBbnNhcmlqIwoUc3VnZ2VzdC5kOXFuYzk1eWU5cXgSC1NpbmEgQW5zYXJpaiMKFHN1Z2dlc3QubGxjNTgzZ3dyejQ3EgtTaW5hIEFuc2FyaWojChRzdWdnZXN0LmNoeGltbzJzMm5nahILU2luYSBBbnNhcmlqIwoUc3VnZ2VzdC40ZTFiY3Jkc283NWYSC1NpbmEgQW5zYXJpaiMKFHN1Z2dlc3QuNG1uMGQyZDlpNDFqEgtTaW5hIEFuc2FyaWoiChNzdWdnZXN0LngxbnQ0bW0wc210EgtTaW5hIEFuc2FyaWojChRzdWdnZXN0LmI2d25nMDRqb3lsdhILU2luYSBBbnNhcmlqIwoUc3VnZ2VzdC5oanllY3Rzc2ZkbGQSC1NpbmEgQW5zYXJpaiMKFHN1Z2dlc3QudmFlcjNxNWdhemI5EgtTaW5hIEFuc2FyaWojChRzdWdnZXN0LnFkdXRheHo2dW5raxILU2luYSBBbnNhcmlqIwoUc3VnZ2VzdC55Nmp0ZWJ5ZG52MjMSC1NpbmEgQW5zYXJpaiMKFHN1Z2dlc3QucWoyNmdkMmR3Y2RnEgtTaW5hIEFuc2FyaWojChRzdWdnZXN0LmlkYXo3cGN3dm1vbBILU2luYSBBbnNhcmlqIwoUc3VnZ2VzdC45N2hwbnJ3dTZlNGcSC1NpbmEgQW5zYXJpaiMKFHN1Z2dlc3QudW1tYjNiMm9yZTM0EgtTaW5hIEFuc2FyaWojChRzdWdnZXN0Lmhwd2RpZXo5b2d1aBILU2luYSBBbnNhcmlqIwoUc3VnZ2VzdC5obmNsZDRrc3Y3engSC1NpbmEgQW5zYXJpaiMKFHN1Z2dlc3QudnIza25ja2R2bGVxEgtTaW5hIEFuc2FyaWojChRzdWdnZXN0LmhteDQ5ZWtxYXJ6OBILU2luYSBBbnNhcmlqIwoUc3VnZ2VzdC5tMWJxYXRrb2l5ZXISC1NpbmEgQW5zYXJpaiMKFHN1Z2dlc3QuMWhhN2NoMnB2Z2JxEgtTaW5hIEFuc2FyaWojChRzdWdnZXN0LndmcngyN3M3d2hwZhILU2luYSBBbnNhcmlqIgoTc3VnZ2VzdC5wNmptYWNyNG9iNxILU2luYSBBbnNhcmlqIwoUc3VnZ2VzdC5pbWlzb3JyZDJuYXASC1NpbmEgQW5zYXJpaiMKFHN1Z2dlc3QuYmIxZHMxbTRkNXdrEgtTaW5hIEFuc2FyaWoiChNzdWdnZXN0Lnl1dHl4dW1hN2p2EgtTaW5hIEFuc2FyaWojChRzdWdnZXN0LjM4cWpldGFraHdpehILU2luYSBBbnNhcmlqIwoUc3VnZ2VzdC5pNTBoa3VwYWJqNWMSC1NpbmEgQW5zYXJpaiMKFHN1Z2dlc3QuZDllb3RrOGt5MGp3EgtTaW5hIEFuc2FyaWojChRzdWdnZXN0Lnc5d2c3eHJia240ZxILU2luYSBBbnNhcmlqIwoUc3VnZ2VzdC4zeDRvdnBsdmU4NWcSC1NpbmEgQW5zYXJpaiMKFHN1Z2dlc3QueXRyeXIycnppbXd6EgtTaW5hIEFuc2FyaWojChRzdWdnZXN0LjhydXphcmZ4Nmh3MRILU2luYSBBbnNhcmlqIwoUc3VnZ2VzdC41NnEzZnlldTVmMmcSC1NpbmEgQW5zYXJpaiMKFHN1Z2dlc3QuaHFua212NWMxM3o2EgtTaW5hIEFuc2FyaWojChRzdWdnZXN0Lno1bWdkYndjZGpnYRILU2luYSBBbnNhcmlqIgoTc3VnZ2VzdC4zcjYwdWZsdXM2ehILU2luYSBBbnNhcmlqIgoTc3VnZ2VzdC5sMWx0aGZkeGd4bRILU2luYSBBbnNhcmlqIwoUc3VnZ2VzdC5wM28wNGVsd2NiMXcSC1NpbmEgQW5zYXJpaiMKFHN1Z2dlc3QudDd3dGFpY21icGV3EgtTaW5hIEFuc2FyaWojChRzdWdnZXN0LnlueWJlc2hnbjE5bhILU2luYSBBbnNhcmlqIwoUc3VnZ2VzdC52cDc3ZmMxMzdscmcSC1NpbmEgQW5zYXJpaiMKFHN1Z2dlc3QuNXdpOHMzZmkzNHNnEgtTaW5hIEFuc2FyaWojChRzdWdnZXN0LnFsY3B3bnB5YjZtNBILU2luYSBBbnNhcmlqIwoUc3VnZ2VzdC56aGozM2h1N3lyYW0SC1NpbmEgQW5zYXJpaiMKFHN1Z2dlc3QuNXNteDlycjFpNXFyEgtTaW5hIEFuc2FyaWojChRzdWdnZXN0LnJjNWJmbmwwcTY0dxILU2luYSBBbnNhcmlqIwoUc3VnZ2VzdC43NWhuYmNrOHZya3oSC1NpbmEgQW5zYXJpaiMKFHN1Z2dlc3Qub29xM2s1NGdsY2ttEgtTaW5hIEFuc2FyaWojChRzdWdnZXN0Lm1vc3Z6dDV6eDNnZRILU2luYSBBbnNhcmlqIwoUc3VnZ2VzdC5zY2U0bG5kc3JoZnkSC1NpbmEgQW5zYXJpaiMKFHN1Z2dlc3Qub2pzZXV3ZGt4enY1EgtTaW5hIEFuc2FyaWoiChNzdWdnZXN0LnhidDVscXF4b2JtEgtTaW5hIEFuc2FyaWojChRzdWdnZXN0LmxzbzIzdGY3dm9sMxILU2luYSBBbnNhcmlqIwoUc3VnZ2VzdC5nZTV6ZDQxYjl0MngSC1NpbmEgQW5zYXJpaiMKFHN1Z2dlc3QubnE2N29hcmh0MmlmEgtTaW5hIEFuc2FyaWojChRzdWdnZXN0Lmk2cDY2d3g2N2h6aBILU2luYSBBbnNhcmlqIwoUc3VnZ2VzdC53Y21tcHJzbmRqOXISC1NpbmEgQW5zYXJpaiMKFHN1Z2dlc3QuN3k5dmhlYzczejd1EgtTaW5hIEFuc2FyaWoiChNzdWdnZXN0Lnh2NWpmbmpjMHMzEgtTaW5hIEFuc2FyaWojChRzdWdnZXN0Lnc0cnRpdHM0cXV0axILU2luYSBBbnNhcmlqIwoUc3VnZ2VzdC53b3FiN21vZnM4N3ISC1NpbmEgQW5zYXJpaiMKFHN1Z2dlc3QudGw1Mmx4eTkzNjYwEgtTaW5hIEFuc2FyaWojChRzdWdnZXN0LmJrZmNxdm8yaWE4chILU2luYSBBbnNhcmlqIwoUc3VnZ2VzdC52bTVybmRoaTQ0czcSC1NpbmEgQW5zYXJpaiMKFHN1Z2dlc3QucWx1Mmx0YWV0OXQ2EgtTaW5hIEFuc2FyaWojChRzdWdnZXN0Lm03bnFsMnJ0aW9sZRILU2luYSBBbnNhcmlqIgoTc3VnZ2VzdC5hazhmNzBzNmlmNhILU2luYSBBbnNhcmlqIwoUc3VnZ2VzdC5qeGs3Ymp2c3E5bjYSC1NpbmEgQW5zYXJpaiMKFHN1Z2dlc3QucnUzOWVnMjkydnk1EgtTaW5hIEFuc2FyaWojChRzdWdnZXN0LmtteDA0cWN6ZW51bhILU2luYSBBbnNhcmlqIwoUc3VnZ2VzdC5nOWZwY3oyOW05dWgSC1NpbmEgQW5zYXJpaiMKFHN1Z2dlc3Qubnd6OTQyeXRneXZrEgtTaW5hIEFuc2FyaWoiChNzdWdnZXN0LjZzMHptemNubnA5EgtTaW5hIEFuc2FyaWojChRzdWdnZXN0Lm52aGN4bWcybmI3MhILU2luYSBBbnNhcmlqIwoUc3VnZ2VzdC5lcTBzMHkyajRxcTMSC1NpbmEgQW5zYXJpaiMKFHN1Z2dlc3QuMXgwbG93cXBtdWJ1EgtTaW5hIEFuc2FyaWojChRzdWdnZXN0LmExaDF0ZmZ6ZGN3ZhILU2luYSBBbnNhcmlqIwoUc3VnZ2VzdC56OTg3eWg2d2trOXASC1NpbmEgQW5zYXJpaiMKFHN1Z2dlc3QuNjR1dWo0bmU2NHdmEgtTaW5hIEFuc2FyaWojChRzdWdnZXN0LjMxcm9tZmk3M245YhILU2luYSBBbnNhcmlqIwoUc3VnZ2VzdC40dzdiZWRoNDZjM3kSC1NpbmEgQW5zYXJpaiMKFHN1Z2dlc3QubndpaHV5bmFjcWRhEgtTaW5hIEFuc2FyaWohChJzdWdnZXN0LjI2MXNmbnY4MjgSC1NpbmEgQW5zYXJpaiMKFHN1Z2dlc3QuOHE2bm5nYWJ0MjkxEgtTaW5hIEFuc2FyaWojChRzdWdnZXN0Lmx1ZGFjdDYyZHNzbhILU2luYSBBbnNhcmlqIwoUc3VnZ2VzdC42aWJ3YWJmZm95a3YSC1NpbmEgQW5zYXJpaiMKFHN1Z2dlc3QuZ2twcWpzN2gzeHV5EgtTaW5hIEFuc2FyaWoiChNzdWdnZXN0LnE2cXVwMnV3bDQxEgtTaW5hIEFuc2FyaWojChRzdWdnZXN0LmQ5dnhubmZiYzY4ZBILU2luYSBBbnNhcmlqIwoUc3VnZ2VzdC5kbXk2MG5ia3M3djkSC1NpbmEgQW5zYXJpaiMKFHN1Z2dlc3QueXdsODkyNXR5N29mEgtTaW5hIEFuc2FyaWojChRzdWdnZXN0LmtqYXp4NzcwMDA4eBILU2luYSBBbnNhcmlqIwoUc3VnZ2VzdC5jNmpwd3NjbWRwemwSC1NpbmEgQW5zYXJpciExTndpRFcxUklpT28tenJqZlBYMUJwUmV1cXlNdE9HbmI=</go:docsCustomData>
</go:gDocsCustomXmlDataStorage>
</file>

<file path=customXml/itemProps1.xml><?xml version="1.0" encoding="utf-8"?>
<ds:datastoreItem xmlns:ds="http://schemas.openxmlformats.org/officeDocument/2006/customXml" ds:itemID="{2DE3B700-2B4B-437C-928E-4850101F6FC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1868</TotalTime>
  <Pages>15</Pages>
  <Words>6004</Words>
  <Characters>34223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Loyola University Chicago</Company>
  <LinksUpToDate>false</LinksUpToDate>
  <CharactersWithSpaces>40147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Kasaie Sharifi, Seyed Alireza</dc:creator>
  <cp:lastModifiedBy>Kasaie Sharifi, Seyed Alireza</cp:lastModifiedBy>
  <cp:revision>46</cp:revision>
  <dcterms:created xsi:type="dcterms:W3CDTF">2024-09-04T17:30:00Z</dcterms:created>
  <dcterms:modified xsi:type="dcterms:W3CDTF">2024-09-17T16:59:00Z</dcterms:modified>
</cp:coreProperties>
</file>